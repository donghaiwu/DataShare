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5881FA" w14:textId="252699AD" w:rsidR="00757628" w:rsidRPr="00FF4F36" w:rsidRDefault="00757628" w:rsidP="00FF4F36">
      <w:pPr>
        <w:pStyle w:val="Title"/>
        <w:spacing w:line="360" w:lineRule="auto"/>
        <w:jc w:val="left"/>
        <w:rPr>
          <w:ins w:id="0" w:author="Wu Donghai" w:date="2021-02-11T10:18:00Z"/>
          <w:rFonts w:ascii="Times New Roman" w:eastAsiaTheme="minorEastAsia" w:hAnsi="Times New Roman" w:cs="Times New Roman"/>
          <w:b/>
          <w:spacing w:val="0"/>
          <w:kern w:val="2"/>
          <w:sz w:val="24"/>
          <w:szCs w:val="24"/>
          <w:rPrChange w:id="1" w:author="Wu Donghai" w:date="2021-02-11T10:51:00Z">
            <w:rPr>
              <w:ins w:id="2" w:author="Wu Donghai" w:date="2021-02-11T10:18:00Z"/>
              <w:rFonts w:ascii="Times New Roman" w:hAnsi="Times New Roman" w:cs="Times New Roman"/>
              <w:b/>
              <w:sz w:val="24"/>
              <w:szCs w:val="24"/>
            </w:rPr>
          </w:rPrChange>
        </w:rPr>
      </w:pPr>
      <w:r w:rsidRPr="00FF4F36">
        <w:rPr>
          <w:rFonts w:ascii="Times New Roman" w:eastAsiaTheme="minorEastAsia" w:hAnsi="Times New Roman" w:cs="Times New Roman"/>
          <w:b/>
          <w:spacing w:val="0"/>
          <w:kern w:val="2"/>
          <w:sz w:val="24"/>
          <w:szCs w:val="24"/>
          <w:rPrChange w:id="3" w:author="Wu Donghai" w:date="2021-02-11T10:51:00Z">
            <w:rPr>
              <w:rFonts w:ascii="Times New Roman" w:hAnsi="Times New Roman" w:cs="Times New Roman"/>
              <w:b/>
              <w:sz w:val="28"/>
              <w:szCs w:val="28"/>
            </w:rPr>
          </w:rPrChange>
        </w:rPr>
        <w:t>Global urban afforestation cool</w:t>
      </w:r>
      <w:ins w:id="4" w:author="Wu Donghai" w:date="2021-02-11T09:30:00Z">
        <w:r w:rsidR="008329A6" w:rsidRPr="00FF4F36">
          <w:rPr>
            <w:rFonts w:ascii="Times New Roman" w:eastAsiaTheme="minorEastAsia" w:hAnsi="Times New Roman" w:cs="Times New Roman" w:hint="eastAsia"/>
            <w:b/>
            <w:spacing w:val="0"/>
            <w:kern w:val="2"/>
            <w:sz w:val="24"/>
            <w:szCs w:val="24"/>
            <w:rPrChange w:id="5" w:author="Wu Donghai" w:date="2021-02-11T10:51:00Z">
              <w:rPr>
                <w:rFonts w:ascii="Times New Roman" w:hAnsi="Times New Roman" w:cs="Times New Roman" w:hint="eastAsia"/>
                <w:b/>
                <w:sz w:val="28"/>
                <w:szCs w:val="28"/>
              </w:rPr>
            </w:rPrChange>
          </w:rPr>
          <w:t>s</w:t>
        </w:r>
      </w:ins>
      <w:del w:id="6" w:author="Wu Donghai" w:date="2021-02-11T09:30:00Z">
        <w:r w:rsidRPr="00FF4F36" w:rsidDel="008329A6">
          <w:rPr>
            <w:rFonts w:ascii="Times New Roman" w:eastAsiaTheme="minorEastAsia" w:hAnsi="Times New Roman" w:cs="Times New Roman"/>
            <w:b/>
            <w:spacing w:val="0"/>
            <w:kern w:val="2"/>
            <w:sz w:val="24"/>
            <w:szCs w:val="24"/>
            <w:rPrChange w:id="7" w:author="Wu Donghai" w:date="2021-02-11T10:51:00Z">
              <w:rPr>
                <w:rFonts w:ascii="Times New Roman" w:hAnsi="Times New Roman" w:cs="Times New Roman"/>
                <w:b/>
                <w:sz w:val="28"/>
                <w:szCs w:val="28"/>
              </w:rPr>
            </w:rPrChange>
          </w:rPr>
          <w:delText>ing</w:delText>
        </w:r>
      </w:del>
      <w:r w:rsidRPr="00FF4F36">
        <w:rPr>
          <w:rFonts w:ascii="Times New Roman" w:eastAsiaTheme="minorEastAsia" w:hAnsi="Times New Roman" w:cs="Times New Roman"/>
          <w:b/>
          <w:spacing w:val="0"/>
          <w:kern w:val="2"/>
          <w:sz w:val="24"/>
          <w:szCs w:val="24"/>
          <w:rPrChange w:id="8" w:author="Wu Donghai" w:date="2021-02-11T10:51:00Z">
            <w:rPr>
              <w:rFonts w:ascii="Times New Roman" w:hAnsi="Times New Roman" w:cs="Times New Roman"/>
              <w:b/>
              <w:sz w:val="28"/>
              <w:szCs w:val="28"/>
            </w:rPr>
          </w:rPrChange>
        </w:rPr>
        <w:t xml:space="preserve"> surface up to 1 °C from 2000 to 2015</w:t>
      </w:r>
    </w:p>
    <w:p w14:paraId="54E257CA" w14:textId="77777777" w:rsidR="00680C79" w:rsidRPr="00680C79" w:rsidRDefault="00680C79" w:rsidP="00680C79">
      <w:pPr>
        <w:spacing w:line="360" w:lineRule="auto"/>
        <w:rPr>
          <w:rPrChange w:id="9" w:author="Wu Donghai" w:date="2021-02-11T10:18:00Z">
            <w:rPr>
              <w:rFonts w:ascii="Times New Roman" w:hAnsi="Times New Roman" w:cs="Times New Roman"/>
              <w:b/>
              <w:sz w:val="28"/>
              <w:szCs w:val="28"/>
            </w:rPr>
          </w:rPrChange>
        </w:rPr>
        <w:pPrChange w:id="10" w:author="Wu Donghai" w:date="2021-02-11T10:19:00Z">
          <w:pPr>
            <w:pStyle w:val="Title"/>
            <w:jc w:val="left"/>
          </w:pPr>
        </w:pPrChange>
      </w:pPr>
    </w:p>
    <w:p w14:paraId="027F518E" w14:textId="455F25D6" w:rsidR="00757628" w:rsidRDefault="00757628" w:rsidP="00680C79">
      <w:pPr>
        <w:spacing w:line="360" w:lineRule="auto"/>
        <w:rPr>
          <w:ins w:id="11" w:author="Wu Donghai" w:date="2021-02-11T10:18:00Z"/>
          <w:rFonts w:cs="Times New Roman"/>
          <w:b/>
          <w:sz w:val="24"/>
          <w:szCs w:val="24"/>
          <w:vertAlign w:val="superscript"/>
        </w:rPr>
        <w:pPrChange w:id="12" w:author="Wu Donghai" w:date="2021-02-11T10:19:00Z">
          <w:pPr>
            <w:spacing w:line="360" w:lineRule="auto"/>
            <w:jc w:val="left"/>
          </w:pPr>
        </w:pPrChange>
      </w:pPr>
      <w:r w:rsidRPr="00680C79">
        <w:rPr>
          <w:rFonts w:cs="Times New Roman"/>
          <w:b/>
          <w:sz w:val="24"/>
          <w:szCs w:val="24"/>
          <w:rPrChange w:id="13" w:author="Wu Donghai" w:date="2021-02-11T10:17:00Z">
            <w:rPr>
              <w:rFonts w:cs="Times New Roman"/>
              <w:b/>
              <w:sz w:val="16"/>
            </w:rPr>
          </w:rPrChange>
        </w:rPr>
        <w:t>Jiacheng Zhao</w:t>
      </w:r>
      <w:r w:rsidRPr="00680C79">
        <w:rPr>
          <w:rFonts w:cs="Times New Roman"/>
          <w:b/>
          <w:sz w:val="24"/>
          <w:szCs w:val="24"/>
          <w:vertAlign w:val="superscript"/>
          <w:rPrChange w:id="14" w:author="Wu Donghai" w:date="2021-02-11T10:17:00Z">
            <w:rPr>
              <w:rFonts w:cs="Times New Roman"/>
              <w:b/>
              <w:sz w:val="16"/>
              <w:vertAlign w:val="superscript"/>
            </w:rPr>
          </w:rPrChange>
        </w:rPr>
        <w:t>1</w:t>
      </w:r>
      <w:r w:rsidRPr="00680C79">
        <w:rPr>
          <w:rFonts w:cs="Times New Roman"/>
          <w:b/>
          <w:sz w:val="24"/>
          <w:szCs w:val="24"/>
          <w:rPrChange w:id="15" w:author="Wu Donghai" w:date="2021-02-11T10:17:00Z">
            <w:rPr>
              <w:rFonts w:cs="Times New Roman"/>
              <w:b/>
              <w:sz w:val="16"/>
            </w:rPr>
          </w:rPrChange>
        </w:rPr>
        <w:t>, Xiang Zhao</w:t>
      </w:r>
      <w:proofErr w:type="gramStart"/>
      <w:r w:rsidRPr="00680C79">
        <w:rPr>
          <w:rFonts w:cs="Times New Roman"/>
          <w:b/>
          <w:sz w:val="24"/>
          <w:szCs w:val="24"/>
          <w:vertAlign w:val="superscript"/>
          <w:rPrChange w:id="16" w:author="Wu Donghai" w:date="2021-02-11T10:17:00Z">
            <w:rPr>
              <w:rFonts w:cs="Times New Roman"/>
              <w:b/>
              <w:sz w:val="16"/>
              <w:vertAlign w:val="superscript"/>
            </w:rPr>
          </w:rPrChange>
        </w:rPr>
        <w:t>1,*</w:t>
      </w:r>
      <w:proofErr w:type="gramEnd"/>
      <w:r w:rsidRPr="00680C79">
        <w:rPr>
          <w:rFonts w:cs="Times New Roman"/>
          <w:b/>
          <w:sz w:val="24"/>
          <w:szCs w:val="24"/>
          <w:rPrChange w:id="17" w:author="Wu Donghai" w:date="2021-02-11T10:17:00Z">
            <w:rPr>
              <w:rFonts w:cs="Times New Roman"/>
              <w:b/>
              <w:sz w:val="16"/>
            </w:rPr>
          </w:rPrChange>
        </w:rPr>
        <w:t xml:space="preserve">, </w:t>
      </w:r>
      <w:proofErr w:type="spellStart"/>
      <w:r w:rsidRPr="00680C79">
        <w:rPr>
          <w:rFonts w:cs="Times New Roman"/>
          <w:b/>
          <w:sz w:val="24"/>
          <w:szCs w:val="24"/>
          <w:rPrChange w:id="18" w:author="Wu Donghai" w:date="2021-02-11T10:17:00Z">
            <w:rPr>
              <w:rFonts w:cs="Times New Roman"/>
              <w:b/>
              <w:sz w:val="16"/>
            </w:rPr>
          </w:rPrChange>
        </w:rPr>
        <w:t>Shunlin</w:t>
      </w:r>
      <w:proofErr w:type="spellEnd"/>
      <w:r w:rsidRPr="00680C79">
        <w:rPr>
          <w:rFonts w:cs="Times New Roman"/>
          <w:b/>
          <w:sz w:val="24"/>
          <w:szCs w:val="24"/>
          <w:rPrChange w:id="19" w:author="Wu Donghai" w:date="2021-02-11T10:17:00Z">
            <w:rPr>
              <w:rFonts w:cs="Times New Roman"/>
              <w:b/>
              <w:sz w:val="16"/>
            </w:rPr>
          </w:rPrChange>
        </w:rPr>
        <w:t xml:space="preserve"> Liang</w:t>
      </w:r>
      <w:r w:rsidRPr="00680C79">
        <w:rPr>
          <w:rFonts w:cs="Times New Roman"/>
          <w:b/>
          <w:sz w:val="24"/>
          <w:szCs w:val="24"/>
          <w:vertAlign w:val="superscript"/>
          <w:rPrChange w:id="20" w:author="Wu Donghai" w:date="2021-02-11T10:17:00Z">
            <w:rPr>
              <w:rFonts w:cs="Times New Roman"/>
              <w:b/>
              <w:sz w:val="16"/>
              <w:vertAlign w:val="superscript"/>
            </w:rPr>
          </w:rPrChange>
        </w:rPr>
        <w:t>2</w:t>
      </w:r>
      <w:r w:rsidRPr="00680C79">
        <w:rPr>
          <w:rFonts w:cs="Times New Roman"/>
          <w:b/>
          <w:sz w:val="24"/>
          <w:szCs w:val="24"/>
          <w:rPrChange w:id="21" w:author="Wu Donghai" w:date="2021-02-11T10:17:00Z">
            <w:rPr>
              <w:rFonts w:cs="Times New Roman"/>
              <w:b/>
              <w:sz w:val="16"/>
            </w:rPr>
          </w:rPrChange>
        </w:rPr>
        <w:t>, Tao Zhou</w:t>
      </w:r>
      <w:r w:rsidRPr="00680C79">
        <w:rPr>
          <w:rFonts w:cs="Times New Roman"/>
          <w:b/>
          <w:sz w:val="24"/>
          <w:szCs w:val="24"/>
          <w:vertAlign w:val="superscript"/>
          <w:rPrChange w:id="22" w:author="Wu Donghai" w:date="2021-02-11T10:17:00Z">
            <w:rPr>
              <w:rFonts w:cs="Times New Roman"/>
              <w:b/>
              <w:sz w:val="16"/>
              <w:vertAlign w:val="superscript"/>
            </w:rPr>
          </w:rPrChange>
        </w:rPr>
        <w:t>3,4</w:t>
      </w:r>
      <w:r w:rsidRPr="00680C79">
        <w:rPr>
          <w:rFonts w:cs="Times New Roman"/>
          <w:b/>
          <w:sz w:val="24"/>
          <w:szCs w:val="24"/>
          <w:rPrChange w:id="23" w:author="Wu Donghai" w:date="2021-02-11T10:17:00Z">
            <w:rPr>
              <w:rFonts w:cs="Times New Roman"/>
              <w:b/>
              <w:sz w:val="16"/>
            </w:rPr>
          </w:rPrChange>
        </w:rPr>
        <w:t>, Ping Liu</w:t>
      </w:r>
      <w:r w:rsidRPr="00680C79">
        <w:rPr>
          <w:rFonts w:cs="Times New Roman"/>
          <w:b/>
          <w:sz w:val="24"/>
          <w:szCs w:val="24"/>
          <w:vertAlign w:val="superscript"/>
          <w:rPrChange w:id="24" w:author="Wu Donghai" w:date="2021-02-11T10:17:00Z">
            <w:rPr>
              <w:rFonts w:cs="Times New Roman"/>
              <w:b/>
              <w:sz w:val="16"/>
              <w:vertAlign w:val="superscript"/>
            </w:rPr>
          </w:rPrChange>
        </w:rPr>
        <w:t>5</w:t>
      </w:r>
      <w:r w:rsidRPr="00680C79">
        <w:rPr>
          <w:rFonts w:cs="Times New Roman"/>
          <w:b/>
          <w:sz w:val="24"/>
          <w:szCs w:val="24"/>
          <w:rPrChange w:id="25" w:author="Wu Donghai" w:date="2021-02-11T10:17:00Z">
            <w:rPr>
              <w:rFonts w:cs="Times New Roman"/>
              <w:b/>
              <w:sz w:val="16"/>
            </w:rPr>
          </w:rPrChange>
        </w:rPr>
        <w:t xml:space="preserve">, and </w:t>
      </w:r>
      <w:proofErr w:type="spellStart"/>
      <w:r w:rsidRPr="00680C79">
        <w:rPr>
          <w:rFonts w:cs="Times New Roman"/>
          <w:b/>
          <w:sz w:val="24"/>
          <w:szCs w:val="24"/>
          <w:rPrChange w:id="26" w:author="Wu Donghai" w:date="2021-02-11T10:17:00Z">
            <w:rPr>
              <w:rFonts w:cs="Times New Roman"/>
              <w:b/>
              <w:sz w:val="16"/>
            </w:rPr>
          </w:rPrChange>
        </w:rPr>
        <w:t>Donghai</w:t>
      </w:r>
      <w:proofErr w:type="spellEnd"/>
      <w:r w:rsidRPr="00680C79">
        <w:rPr>
          <w:rFonts w:cs="Times New Roman"/>
          <w:b/>
          <w:sz w:val="24"/>
          <w:szCs w:val="24"/>
          <w:rPrChange w:id="27" w:author="Wu Donghai" w:date="2021-02-11T10:17:00Z">
            <w:rPr>
              <w:rFonts w:cs="Times New Roman"/>
              <w:b/>
              <w:sz w:val="16"/>
            </w:rPr>
          </w:rPrChange>
        </w:rPr>
        <w:t xml:space="preserve"> Wu</w:t>
      </w:r>
      <w:r w:rsidRPr="00680C79">
        <w:rPr>
          <w:rFonts w:cs="Times New Roman"/>
          <w:b/>
          <w:sz w:val="24"/>
          <w:szCs w:val="24"/>
          <w:vertAlign w:val="superscript"/>
          <w:rPrChange w:id="28" w:author="Wu Donghai" w:date="2021-02-11T10:17:00Z">
            <w:rPr>
              <w:rFonts w:cs="Times New Roman"/>
              <w:b/>
              <w:sz w:val="16"/>
              <w:vertAlign w:val="superscript"/>
            </w:rPr>
          </w:rPrChange>
        </w:rPr>
        <w:t>6,*</w:t>
      </w:r>
    </w:p>
    <w:p w14:paraId="6E3B4F04" w14:textId="77777777" w:rsidR="00680C79" w:rsidRPr="00680C79" w:rsidRDefault="00680C79" w:rsidP="00680C79">
      <w:pPr>
        <w:spacing w:line="360" w:lineRule="auto"/>
        <w:rPr>
          <w:rFonts w:cs="Times New Roman"/>
          <w:b/>
          <w:sz w:val="24"/>
          <w:szCs w:val="24"/>
          <w:vertAlign w:val="superscript"/>
          <w:rPrChange w:id="29" w:author="Wu Donghai" w:date="2021-02-11T10:17:00Z">
            <w:rPr>
              <w:rFonts w:cs="Times New Roman"/>
              <w:b/>
              <w:sz w:val="16"/>
              <w:vertAlign w:val="superscript"/>
            </w:rPr>
          </w:rPrChange>
        </w:rPr>
        <w:pPrChange w:id="30" w:author="Wu Donghai" w:date="2021-02-11T10:19:00Z">
          <w:pPr>
            <w:jc w:val="left"/>
          </w:pPr>
        </w:pPrChange>
      </w:pPr>
    </w:p>
    <w:p w14:paraId="69686044" w14:textId="77777777" w:rsidR="00757628" w:rsidRPr="00680C79" w:rsidRDefault="00757628" w:rsidP="00680C79">
      <w:pPr>
        <w:spacing w:line="360" w:lineRule="auto"/>
        <w:ind w:left="10" w:hanging="10"/>
        <w:rPr>
          <w:rFonts w:cs="Times New Roman"/>
          <w:sz w:val="24"/>
          <w:szCs w:val="24"/>
          <w:rPrChange w:id="31" w:author="Wu Donghai" w:date="2021-02-11T10:17:00Z">
            <w:rPr>
              <w:rFonts w:cs="Times New Roman"/>
              <w:sz w:val="16"/>
            </w:rPr>
          </w:rPrChange>
        </w:rPr>
        <w:pPrChange w:id="32" w:author="Wu Donghai" w:date="2021-02-11T10:19:00Z">
          <w:pPr>
            <w:ind w:left="10" w:hanging="10"/>
            <w:jc w:val="left"/>
          </w:pPr>
        </w:pPrChange>
      </w:pPr>
      <w:r w:rsidRPr="00680C79">
        <w:rPr>
          <w:rFonts w:cs="Times New Roman"/>
          <w:sz w:val="24"/>
          <w:szCs w:val="24"/>
          <w:vertAlign w:val="superscript"/>
          <w:rPrChange w:id="33" w:author="Wu Donghai" w:date="2021-02-11T10:17:00Z">
            <w:rPr>
              <w:rFonts w:cs="Times New Roman"/>
              <w:sz w:val="16"/>
              <w:vertAlign w:val="superscript"/>
            </w:rPr>
          </w:rPrChange>
        </w:rPr>
        <w:t>1</w:t>
      </w:r>
      <w:r w:rsidRPr="00680C79">
        <w:rPr>
          <w:rFonts w:cs="Times New Roman"/>
          <w:sz w:val="24"/>
          <w:szCs w:val="24"/>
          <w:rPrChange w:id="34" w:author="Wu Donghai" w:date="2021-02-11T10:17:00Z">
            <w:rPr>
              <w:rFonts w:cs="Times New Roman"/>
              <w:i/>
              <w:sz w:val="16"/>
            </w:rPr>
          </w:rPrChange>
        </w:rPr>
        <w:t>State Key Laboratory of Remote Sensing Science, Jointly Sponsored by Beijing Normal University and Institute of Remote Sensing and Digital Earth of Chinese Academy of Sciences, Faculty of Geographical Science, Beijing</w:t>
      </w:r>
      <w:r w:rsidRPr="00680C79">
        <w:rPr>
          <w:rFonts w:cs="Times New Roman"/>
          <w:sz w:val="24"/>
          <w:szCs w:val="24"/>
          <w:rPrChange w:id="35" w:author="Wu Donghai" w:date="2021-02-11T10:17:00Z">
            <w:rPr>
              <w:rFonts w:cs="Times New Roman"/>
              <w:sz w:val="16"/>
            </w:rPr>
          </w:rPrChange>
        </w:rPr>
        <w:t xml:space="preserve"> </w:t>
      </w:r>
      <w:r w:rsidRPr="00680C79">
        <w:rPr>
          <w:rFonts w:cs="Times New Roman"/>
          <w:sz w:val="24"/>
          <w:szCs w:val="24"/>
          <w:rPrChange w:id="36" w:author="Wu Donghai" w:date="2021-02-11T10:17:00Z">
            <w:rPr>
              <w:rFonts w:cs="Times New Roman"/>
              <w:i/>
              <w:sz w:val="16"/>
            </w:rPr>
          </w:rPrChange>
        </w:rPr>
        <w:t>Normal University, Beijing 100875, China</w:t>
      </w:r>
    </w:p>
    <w:p w14:paraId="64420CEF" w14:textId="77777777" w:rsidR="00757628" w:rsidRPr="00680C79" w:rsidRDefault="00757628" w:rsidP="00680C79">
      <w:pPr>
        <w:spacing w:line="360" w:lineRule="auto"/>
        <w:ind w:left="10" w:hanging="10"/>
        <w:rPr>
          <w:rFonts w:cs="Times New Roman"/>
          <w:sz w:val="24"/>
          <w:szCs w:val="24"/>
          <w:rPrChange w:id="37" w:author="Wu Donghai" w:date="2021-02-11T10:17:00Z">
            <w:rPr>
              <w:rFonts w:cs="Times New Roman"/>
              <w:sz w:val="16"/>
            </w:rPr>
          </w:rPrChange>
        </w:rPr>
        <w:pPrChange w:id="38" w:author="Wu Donghai" w:date="2021-02-11T10:19:00Z">
          <w:pPr>
            <w:ind w:left="10" w:hanging="10"/>
            <w:jc w:val="left"/>
          </w:pPr>
        </w:pPrChange>
      </w:pPr>
      <w:r w:rsidRPr="00680C79">
        <w:rPr>
          <w:rFonts w:cs="Times New Roman"/>
          <w:sz w:val="24"/>
          <w:szCs w:val="24"/>
          <w:vertAlign w:val="superscript"/>
          <w:rPrChange w:id="39" w:author="Wu Donghai" w:date="2021-02-11T10:17:00Z">
            <w:rPr>
              <w:rFonts w:cs="Times New Roman"/>
              <w:sz w:val="16"/>
              <w:vertAlign w:val="superscript"/>
            </w:rPr>
          </w:rPrChange>
        </w:rPr>
        <w:t>2</w:t>
      </w:r>
      <w:r w:rsidRPr="00680C79">
        <w:rPr>
          <w:rFonts w:cs="Times New Roman"/>
          <w:sz w:val="24"/>
          <w:szCs w:val="24"/>
          <w:rPrChange w:id="40" w:author="Wu Donghai" w:date="2021-02-11T10:17:00Z">
            <w:rPr>
              <w:rFonts w:cs="Times New Roman"/>
              <w:i/>
              <w:sz w:val="16"/>
            </w:rPr>
          </w:rPrChange>
        </w:rPr>
        <w:t>Department of Geographical Sciences, University of Maryland, College Park, MD 20742, USA</w:t>
      </w:r>
    </w:p>
    <w:p w14:paraId="54F723CF" w14:textId="77777777" w:rsidR="00757628" w:rsidRPr="00680C79" w:rsidRDefault="00757628" w:rsidP="00680C79">
      <w:pPr>
        <w:spacing w:line="360" w:lineRule="auto"/>
        <w:ind w:left="10" w:hanging="10"/>
        <w:rPr>
          <w:rFonts w:cs="Times New Roman"/>
          <w:sz w:val="24"/>
          <w:szCs w:val="24"/>
          <w:rPrChange w:id="41" w:author="Wu Donghai" w:date="2021-02-11T10:17:00Z">
            <w:rPr>
              <w:rFonts w:cs="Times New Roman"/>
              <w:sz w:val="16"/>
            </w:rPr>
          </w:rPrChange>
        </w:rPr>
        <w:pPrChange w:id="42" w:author="Wu Donghai" w:date="2021-02-11T10:19:00Z">
          <w:pPr>
            <w:ind w:left="10" w:hanging="10"/>
            <w:jc w:val="left"/>
          </w:pPr>
        </w:pPrChange>
      </w:pPr>
      <w:r w:rsidRPr="00680C79">
        <w:rPr>
          <w:rFonts w:cs="Times New Roman"/>
          <w:sz w:val="24"/>
          <w:szCs w:val="24"/>
          <w:vertAlign w:val="superscript"/>
          <w:rPrChange w:id="43" w:author="Wu Donghai" w:date="2021-02-11T10:17:00Z">
            <w:rPr>
              <w:rFonts w:cs="Times New Roman"/>
              <w:sz w:val="16"/>
              <w:vertAlign w:val="superscript"/>
            </w:rPr>
          </w:rPrChange>
        </w:rPr>
        <w:t>3</w:t>
      </w:r>
      <w:r w:rsidRPr="00680C79">
        <w:rPr>
          <w:rFonts w:cs="Times New Roman"/>
          <w:sz w:val="24"/>
          <w:szCs w:val="24"/>
          <w:rPrChange w:id="44" w:author="Wu Donghai" w:date="2021-02-11T10:17:00Z">
            <w:rPr>
              <w:rFonts w:cs="Times New Roman"/>
              <w:i/>
              <w:sz w:val="16"/>
            </w:rPr>
          </w:rPrChange>
        </w:rPr>
        <w:t>Key Laboratory of Environmental Change and Natural Disaster of Ministry of Education, Academy of Disaster Reduction and Emergency Management, Faculty of Geographical Science, Beijing Normal University, Beijing 100875, China</w:t>
      </w:r>
    </w:p>
    <w:p w14:paraId="2825A720" w14:textId="77777777" w:rsidR="00757628" w:rsidRPr="00680C79" w:rsidRDefault="00757628" w:rsidP="00680C79">
      <w:pPr>
        <w:spacing w:line="360" w:lineRule="auto"/>
        <w:ind w:left="10" w:hanging="10"/>
        <w:rPr>
          <w:rFonts w:cs="Times New Roman"/>
          <w:sz w:val="24"/>
          <w:szCs w:val="24"/>
          <w:rPrChange w:id="45" w:author="Wu Donghai" w:date="2021-02-11T10:17:00Z">
            <w:rPr>
              <w:rFonts w:cs="Times New Roman"/>
              <w:sz w:val="16"/>
            </w:rPr>
          </w:rPrChange>
        </w:rPr>
        <w:pPrChange w:id="46" w:author="Wu Donghai" w:date="2021-02-11T10:19:00Z">
          <w:pPr>
            <w:ind w:left="10" w:hanging="10"/>
            <w:jc w:val="left"/>
          </w:pPr>
        </w:pPrChange>
      </w:pPr>
      <w:r w:rsidRPr="00680C79">
        <w:rPr>
          <w:rFonts w:cs="Times New Roman"/>
          <w:sz w:val="24"/>
          <w:szCs w:val="24"/>
          <w:vertAlign w:val="superscript"/>
          <w:rPrChange w:id="47" w:author="Wu Donghai" w:date="2021-02-11T10:17:00Z">
            <w:rPr>
              <w:rFonts w:cs="Times New Roman"/>
              <w:sz w:val="16"/>
              <w:vertAlign w:val="superscript"/>
            </w:rPr>
          </w:rPrChange>
        </w:rPr>
        <w:t>4</w:t>
      </w:r>
      <w:r w:rsidRPr="00680C79">
        <w:rPr>
          <w:rFonts w:cs="Times New Roman"/>
          <w:sz w:val="24"/>
          <w:szCs w:val="24"/>
          <w:rPrChange w:id="48" w:author="Wu Donghai" w:date="2021-02-11T10:17:00Z">
            <w:rPr>
              <w:rFonts w:cs="Times New Roman"/>
              <w:i/>
              <w:sz w:val="16"/>
            </w:rPr>
          </w:rPrChange>
        </w:rPr>
        <w:t>State Key Laboratory of Earth Surface Processes and Resource Ecology, Beijing Normal University, Beijing</w:t>
      </w:r>
      <w:r w:rsidRPr="00680C79">
        <w:rPr>
          <w:rFonts w:cs="Times New Roman"/>
          <w:sz w:val="24"/>
          <w:szCs w:val="24"/>
          <w:rPrChange w:id="49" w:author="Wu Donghai" w:date="2021-02-11T10:17:00Z">
            <w:rPr>
              <w:rFonts w:cs="Times New Roman"/>
              <w:sz w:val="16"/>
            </w:rPr>
          </w:rPrChange>
        </w:rPr>
        <w:t xml:space="preserve"> </w:t>
      </w:r>
      <w:r w:rsidRPr="00680C79">
        <w:rPr>
          <w:rFonts w:cs="Times New Roman"/>
          <w:sz w:val="24"/>
          <w:szCs w:val="24"/>
          <w:rPrChange w:id="50" w:author="Wu Donghai" w:date="2021-02-11T10:17:00Z">
            <w:rPr>
              <w:rFonts w:cs="Times New Roman"/>
              <w:i/>
              <w:sz w:val="16"/>
            </w:rPr>
          </w:rPrChange>
        </w:rPr>
        <w:t>100875, China</w:t>
      </w:r>
    </w:p>
    <w:p w14:paraId="478931D1" w14:textId="77777777" w:rsidR="00757628" w:rsidRPr="00680C79" w:rsidRDefault="00757628" w:rsidP="00680C79">
      <w:pPr>
        <w:spacing w:line="360" w:lineRule="auto"/>
        <w:ind w:left="10" w:hanging="10"/>
        <w:rPr>
          <w:rFonts w:cs="Times New Roman"/>
          <w:sz w:val="24"/>
          <w:szCs w:val="24"/>
          <w:rPrChange w:id="51" w:author="Wu Donghai" w:date="2021-02-11T10:17:00Z">
            <w:rPr>
              <w:rFonts w:cs="Times New Roman"/>
              <w:i/>
              <w:sz w:val="16"/>
            </w:rPr>
          </w:rPrChange>
        </w:rPr>
        <w:pPrChange w:id="52" w:author="Wu Donghai" w:date="2021-02-11T10:19:00Z">
          <w:pPr>
            <w:ind w:left="10" w:hanging="10"/>
            <w:jc w:val="left"/>
          </w:pPr>
        </w:pPrChange>
      </w:pPr>
      <w:r w:rsidRPr="00680C79">
        <w:rPr>
          <w:rFonts w:cs="Times New Roman"/>
          <w:sz w:val="24"/>
          <w:szCs w:val="24"/>
          <w:vertAlign w:val="superscript"/>
          <w:rPrChange w:id="53" w:author="Wu Donghai" w:date="2021-02-11T10:17:00Z">
            <w:rPr>
              <w:rFonts w:cs="Times New Roman"/>
              <w:sz w:val="16"/>
              <w:vertAlign w:val="superscript"/>
            </w:rPr>
          </w:rPrChange>
        </w:rPr>
        <w:t>5</w:t>
      </w:r>
      <w:r w:rsidRPr="00680C79">
        <w:rPr>
          <w:rFonts w:cs="Times New Roman"/>
          <w:sz w:val="24"/>
          <w:szCs w:val="24"/>
          <w:rPrChange w:id="54" w:author="Wu Donghai" w:date="2021-02-11T10:17:00Z">
            <w:rPr>
              <w:rFonts w:cs="Times New Roman"/>
              <w:i/>
              <w:sz w:val="16"/>
            </w:rPr>
          </w:rPrChange>
        </w:rPr>
        <w:t>College of Data Science, Taiyuan University of Technology, Taiyuan, Shanxi 030024, China</w:t>
      </w:r>
    </w:p>
    <w:p w14:paraId="75490BCB" w14:textId="1C173FCA" w:rsidR="00757628" w:rsidRDefault="00757628" w:rsidP="00680C79">
      <w:pPr>
        <w:spacing w:line="360" w:lineRule="auto"/>
        <w:ind w:left="10" w:hanging="10"/>
        <w:rPr>
          <w:ins w:id="55" w:author="Wu Donghai" w:date="2021-02-11T10:19:00Z"/>
          <w:rFonts w:cs="Times New Roman"/>
          <w:sz w:val="24"/>
          <w:szCs w:val="24"/>
        </w:rPr>
      </w:pPr>
      <w:r w:rsidRPr="00680C79">
        <w:rPr>
          <w:rFonts w:cs="Times New Roman"/>
          <w:sz w:val="24"/>
          <w:szCs w:val="24"/>
          <w:vertAlign w:val="superscript"/>
          <w:rPrChange w:id="56" w:author="Wu Donghai" w:date="2021-02-11T10:17:00Z">
            <w:rPr>
              <w:rFonts w:cs="Times New Roman"/>
              <w:sz w:val="16"/>
              <w:vertAlign w:val="superscript"/>
            </w:rPr>
          </w:rPrChange>
        </w:rPr>
        <w:t>6</w:t>
      </w:r>
      <w:r w:rsidRPr="00680C79">
        <w:rPr>
          <w:rFonts w:cs="Times New Roman"/>
          <w:sz w:val="24"/>
          <w:szCs w:val="24"/>
          <w:rPrChange w:id="57" w:author="Wu Donghai" w:date="2021-02-11T10:17:00Z">
            <w:rPr>
              <w:rFonts w:cs="Times New Roman"/>
              <w:i/>
              <w:sz w:val="16"/>
            </w:rPr>
          </w:rPrChange>
        </w:rPr>
        <w:t>Department of Ecology and Evolutionary Biology, Cornell University, Ithaca, NY 14853, USA</w:t>
      </w:r>
    </w:p>
    <w:p w14:paraId="42F6DC75" w14:textId="77777777" w:rsidR="00680C79" w:rsidRPr="00680C79" w:rsidRDefault="00680C79" w:rsidP="00680C79">
      <w:pPr>
        <w:spacing w:line="360" w:lineRule="auto"/>
        <w:ind w:left="10" w:hanging="10"/>
        <w:rPr>
          <w:rFonts w:cs="Times New Roman"/>
          <w:sz w:val="24"/>
          <w:szCs w:val="24"/>
          <w:rPrChange w:id="58" w:author="Wu Donghai" w:date="2021-02-11T10:17:00Z">
            <w:rPr>
              <w:rFonts w:cs="Times New Roman"/>
              <w:i/>
              <w:sz w:val="16"/>
            </w:rPr>
          </w:rPrChange>
        </w:rPr>
        <w:pPrChange w:id="59" w:author="Wu Donghai" w:date="2021-02-11T10:19:00Z">
          <w:pPr>
            <w:ind w:left="10" w:hanging="10"/>
            <w:jc w:val="left"/>
          </w:pPr>
        </w:pPrChange>
      </w:pPr>
    </w:p>
    <w:p w14:paraId="0E566808" w14:textId="74534935" w:rsidR="00757628" w:rsidRDefault="00757628" w:rsidP="00680C79">
      <w:pPr>
        <w:spacing w:line="360" w:lineRule="auto"/>
        <w:rPr>
          <w:ins w:id="60" w:author="Wu Donghai" w:date="2021-02-11T10:18:00Z"/>
          <w:rFonts w:cs="Times New Roman"/>
          <w:sz w:val="24"/>
          <w:szCs w:val="24"/>
        </w:rPr>
        <w:pPrChange w:id="61" w:author="Wu Donghai" w:date="2021-02-11T10:19:00Z">
          <w:pPr>
            <w:spacing w:line="360" w:lineRule="auto"/>
            <w:jc w:val="left"/>
          </w:pPr>
        </w:pPrChange>
      </w:pPr>
      <w:r w:rsidRPr="00680C79">
        <w:rPr>
          <w:rFonts w:cs="Times New Roman"/>
          <w:sz w:val="24"/>
          <w:szCs w:val="24"/>
          <w:vertAlign w:val="superscript"/>
          <w:rPrChange w:id="62" w:author="Wu Donghai" w:date="2021-02-11T10:17:00Z">
            <w:rPr>
              <w:rFonts w:cs="Times New Roman"/>
              <w:sz w:val="16"/>
              <w:vertAlign w:val="superscript"/>
            </w:rPr>
          </w:rPrChange>
        </w:rPr>
        <w:t>*</w:t>
      </w:r>
      <w:r w:rsidRPr="00680C79">
        <w:rPr>
          <w:rFonts w:cs="Times New Roman"/>
          <w:sz w:val="24"/>
          <w:szCs w:val="24"/>
          <w:rPrChange w:id="63" w:author="Wu Donghai" w:date="2021-02-11T10:17:00Z">
            <w:rPr>
              <w:rFonts w:cs="Times New Roman"/>
              <w:sz w:val="16"/>
            </w:rPr>
          </w:rPrChange>
        </w:rPr>
        <w:t>Corresponding authors: zhaoxiang@bnu.edu.cn (X. Zhao); dw623@cornell.edu (D. Wu)</w:t>
      </w:r>
    </w:p>
    <w:p w14:paraId="3A2C60BA" w14:textId="53879DC1" w:rsidR="00680C79" w:rsidRDefault="00680C79" w:rsidP="00680C79">
      <w:pPr>
        <w:widowControl/>
        <w:rPr>
          <w:ins w:id="64" w:author="Wu Donghai" w:date="2021-02-11T10:19:00Z"/>
          <w:rFonts w:cs="Times New Roman"/>
          <w:sz w:val="24"/>
          <w:szCs w:val="24"/>
        </w:rPr>
        <w:pPrChange w:id="65" w:author="Wu Donghai" w:date="2021-02-11T10:19:00Z">
          <w:pPr>
            <w:widowControl/>
            <w:jc w:val="left"/>
          </w:pPr>
        </w:pPrChange>
      </w:pPr>
      <w:ins w:id="66" w:author="Wu Donghai" w:date="2021-02-11T10:19:00Z">
        <w:r>
          <w:rPr>
            <w:rFonts w:cs="Times New Roman"/>
            <w:sz w:val="24"/>
            <w:szCs w:val="24"/>
          </w:rPr>
          <w:br w:type="page"/>
        </w:r>
      </w:ins>
    </w:p>
    <w:p w14:paraId="14BBDB52" w14:textId="77777777" w:rsidR="00680C79" w:rsidRPr="00680C79" w:rsidDel="00680C79" w:rsidRDefault="00680C79" w:rsidP="00680C79">
      <w:pPr>
        <w:spacing w:line="360" w:lineRule="auto"/>
        <w:rPr>
          <w:del w:id="67" w:author="Wu Donghai" w:date="2021-02-11T10:19:00Z"/>
          <w:rFonts w:cs="Times New Roman"/>
          <w:sz w:val="24"/>
          <w:szCs w:val="24"/>
          <w:rPrChange w:id="68" w:author="Wu Donghai" w:date="2021-02-11T10:17:00Z">
            <w:rPr>
              <w:del w:id="69" w:author="Wu Donghai" w:date="2021-02-11T10:19:00Z"/>
              <w:rFonts w:cs="Times New Roman"/>
              <w:sz w:val="16"/>
            </w:rPr>
          </w:rPrChange>
        </w:rPr>
        <w:pPrChange w:id="70" w:author="Wu Donghai" w:date="2021-02-11T10:19:00Z">
          <w:pPr>
            <w:jc w:val="left"/>
          </w:pPr>
        </w:pPrChange>
      </w:pPr>
    </w:p>
    <w:p w14:paraId="23E1A2FF" w14:textId="77777777" w:rsidR="00757628" w:rsidRPr="00680C79" w:rsidRDefault="00757628" w:rsidP="00680C79">
      <w:pPr>
        <w:pStyle w:val="Heading1"/>
        <w:spacing w:line="360" w:lineRule="auto"/>
        <w:rPr>
          <w:szCs w:val="24"/>
          <w:rPrChange w:id="71" w:author="Wu Donghai" w:date="2021-02-11T10:17:00Z">
            <w:rPr>
              <w:szCs w:val="24"/>
            </w:rPr>
          </w:rPrChange>
        </w:rPr>
        <w:pPrChange w:id="72" w:author="Wu Donghai" w:date="2021-02-11T10:19:00Z">
          <w:pPr>
            <w:pStyle w:val="Heading1"/>
          </w:pPr>
        </w:pPrChange>
      </w:pPr>
      <w:r w:rsidRPr="00680C79">
        <w:rPr>
          <w:szCs w:val="24"/>
          <w:rPrChange w:id="73" w:author="Wu Donghai" w:date="2021-02-11T10:17:00Z">
            <w:rPr>
              <w:szCs w:val="24"/>
            </w:rPr>
          </w:rPrChange>
        </w:rPr>
        <w:t>Abstract</w:t>
      </w:r>
    </w:p>
    <w:p w14:paraId="2236CAEF" w14:textId="7BF4C2C6" w:rsidR="00757628" w:rsidRDefault="00757628" w:rsidP="00FF4F36">
      <w:pPr>
        <w:spacing w:line="360" w:lineRule="auto"/>
        <w:rPr>
          <w:ins w:id="74" w:author="Wu Donghai" w:date="2021-02-11T10:36:00Z"/>
          <w:rFonts w:cs="Times New Roman"/>
          <w:sz w:val="24"/>
          <w:szCs w:val="24"/>
        </w:rPr>
        <w:pPrChange w:id="75" w:author="Wu Donghai" w:date="2021-02-11T10:57:00Z">
          <w:pPr>
            <w:spacing w:line="360" w:lineRule="auto"/>
          </w:pPr>
        </w:pPrChange>
      </w:pPr>
      <w:r w:rsidRPr="00680C79">
        <w:rPr>
          <w:rFonts w:cs="Times New Roman"/>
          <w:sz w:val="24"/>
          <w:szCs w:val="24"/>
          <w:rPrChange w:id="76" w:author="Wu Donghai" w:date="2021-02-11T10:17:00Z">
            <w:rPr>
              <w:rFonts w:cs="Times New Roman"/>
            </w:rPr>
          </w:rPrChange>
        </w:rPr>
        <w:t xml:space="preserve">Tree planting is a prevalent </w:t>
      </w:r>
      <w:del w:id="77" w:author="Wu Donghai" w:date="2021-02-11T10:06:00Z">
        <w:r w:rsidRPr="00680C79" w:rsidDel="00AC1895">
          <w:rPr>
            <w:rFonts w:cs="Times New Roman" w:hint="eastAsia"/>
            <w:sz w:val="24"/>
            <w:szCs w:val="24"/>
            <w:rPrChange w:id="78" w:author="Wu Donghai" w:date="2021-02-11T10:17:00Z">
              <w:rPr>
                <w:rFonts w:cs="Times New Roman" w:hint="eastAsia"/>
              </w:rPr>
            </w:rPrChange>
          </w:rPr>
          <w:delText>measurement</w:delText>
        </w:r>
      </w:del>
      <w:ins w:id="79" w:author="Wu Donghai" w:date="2021-02-11T10:07:00Z">
        <w:r w:rsidR="00AC1895" w:rsidRPr="00680C79">
          <w:rPr>
            <w:rFonts w:cs="Times New Roman" w:hint="eastAsia"/>
            <w:sz w:val="24"/>
            <w:szCs w:val="24"/>
            <w:rPrChange w:id="80" w:author="Wu Donghai" w:date="2021-02-11T10:17:00Z">
              <w:rPr>
                <w:rFonts w:cs="Times New Roman" w:hint="eastAsia"/>
              </w:rPr>
            </w:rPrChange>
          </w:rPr>
          <w:t>option</w:t>
        </w:r>
      </w:ins>
      <w:r w:rsidRPr="00680C79">
        <w:rPr>
          <w:rFonts w:cs="Times New Roman"/>
          <w:sz w:val="24"/>
          <w:szCs w:val="24"/>
          <w:rPrChange w:id="81" w:author="Wu Donghai" w:date="2021-02-11T10:17:00Z">
            <w:rPr>
              <w:rFonts w:cs="Times New Roman"/>
            </w:rPr>
          </w:rPrChange>
        </w:rPr>
        <w:t xml:space="preserve"> to mitigate urban heat. However, a global quantitative assessment of the cooling benefits from urban afforestation is still lacking. Here we use a series of 30-m resolution Landsat-based dataset to estimate how much cooling </w:t>
      </w:r>
      <w:ins w:id="82" w:author="Wu Donghai" w:date="2021-02-11T09:32:00Z">
        <w:r w:rsidR="008329A6" w:rsidRPr="00680C79">
          <w:rPr>
            <w:rFonts w:cs="Times New Roman"/>
            <w:sz w:val="24"/>
            <w:szCs w:val="24"/>
            <w:rPrChange w:id="83" w:author="Wu Donghai" w:date="2021-02-11T10:17:00Z">
              <w:rPr>
                <w:rFonts w:cs="Times New Roman"/>
              </w:rPr>
            </w:rPrChange>
          </w:rPr>
          <w:t xml:space="preserve">benefits </w:t>
        </w:r>
      </w:ins>
      <w:r w:rsidRPr="00680C79">
        <w:rPr>
          <w:rFonts w:cs="Times New Roman"/>
          <w:sz w:val="24"/>
          <w:szCs w:val="24"/>
          <w:rPrChange w:id="84" w:author="Wu Donghai" w:date="2021-02-11T10:17:00Z">
            <w:rPr>
              <w:rFonts w:cs="Times New Roman"/>
            </w:rPr>
          </w:rPrChange>
        </w:rPr>
        <w:t>was yielded from the combined effect</w:t>
      </w:r>
      <w:ins w:id="85" w:author="Wu Donghai" w:date="2021-02-11T09:48:00Z">
        <w:r w:rsidR="009E54C1" w:rsidRPr="00680C79">
          <w:rPr>
            <w:rFonts w:cs="Times New Roman"/>
            <w:sz w:val="24"/>
            <w:szCs w:val="24"/>
            <w:rPrChange w:id="86" w:author="Wu Donghai" w:date="2021-02-11T10:17:00Z">
              <w:rPr>
                <w:rFonts w:cs="Times New Roman"/>
              </w:rPr>
            </w:rPrChange>
          </w:rPr>
          <w:t>s</w:t>
        </w:r>
      </w:ins>
      <w:r w:rsidRPr="00680C79">
        <w:rPr>
          <w:rFonts w:cs="Times New Roman"/>
          <w:sz w:val="24"/>
          <w:szCs w:val="24"/>
          <w:rPrChange w:id="87" w:author="Wu Donghai" w:date="2021-02-11T10:17:00Z">
            <w:rPr>
              <w:rFonts w:cs="Times New Roman"/>
            </w:rPr>
          </w:rPrChange>
        </w:rPr>
        <w:t xml:space="preserve"> of </w:t>
      </w:r>
      <w:ins w:id="88" w:author="Wu Donghai" w:date="2021-02-11T09:32:00Z">
        <w:r w:rsidR="008329A6" w:rsidRPr="00680C79">
          <w:rPr>
            <w:rFonts w:cs="Times New Roman"/>
            <w:sz w:val="24"/>
            <w:szCs w:val="24"/>
            <w:rPrChange w:id="89" w:author="Wu Donghai" w:date="2021-02-11T10:17:00Z">
              <w:rPr>
                <w:rFonts w:cs="Times New Roman"/>
              </w:rPr>
            </w:rPrChange>
          </w:rPr>
          <w:t xml:space="preserve">urban </w:t>
        </w:r>
      </w:ins>
      <w:r w:rsidRPr="00680C79">
        <w:rPr>
          <w:rFonts w:cs="Times New Roman"/>
          <w:sz w:val="24"/>
          <w:szCs w:val="24"/>
          <w:rPrChange w:id="90" w:author="Wu Donghai" w:date="2021-02-11T10:17:00Z">
            <w:rPr>
              <w:rFonts w:cs="Times New Roman"/>
            </w:rPr>
          </w:rPrChange>
        </w:rPr>
        <w:t>tree cooling efficiency (TCE</w:t>
      </w:r>
      <w:ins w:id="91" w:author="Wu Donghai" w:date="2021-02-11T09:49:00Z">
        <w:r w:rsidR="009E54C1" w:rsidRPr="00680C79">
          <w:rPr>
            <w:rFonts w:cs="Times New Roman"/>
            <w:sz w:val="24"/>
            <w:szCs w:val="24"/>
            <w:rPrChange w:id="92" w:author="Wu Donghai" w:date="2021-02-11T10:17:00Z">
              <w:rPr>
                <w:rFonts w:cs="Times New Roman"/>
              </w:rPr>
            </w:rPrChange>
          </w:rPr>
          <w:t xml:space="preserve">, </w:t>
        </w:r>
        <w:r w:rsidR="009E54C1" w:rsidRPr="00680C79">
          <w:rPr>
            <w:rFonts w:cs="Times New Roman"/>
            <w:sz w:val="24"/>
            <w:szCs w:val="24"/>
            <w:rPrChange w:id="93" w:author="Wu Donghai" w:date="2021-02-11T10:17:00Z">
              <w:rPr>
                <w:rFonts w:cs="Times New Roman"/>
              </w:rPr>
            </w:rPrChange>
          </w:rPr>
          <w:t>surface cooling benefits fr</w:t>
        </w:r>
      </w:ins>
      <w:ins w:id="94" w:author="Wu Donghai" w:date="2021-02-11T10:08:00Z">
        <w:r w:rsidR="00AC1895" w:rsidRPr="00680C79">
          <w:rPr>
            <w:rFonts w:cs="Times New Roman"/>
            <w:sz w:val="24"/>
            <w:szCs w:val="24"/>
            <w:rPrChange w:id="95" w:author="Wu Donghai" w:date="2021-02-11T10:17:00Z">
              <w:rPr>
                <w:rFonts w:cs="Times New Roman"/>
              </w:rPr>
            </w:rPrChange>
          </w:rPr>
          <w:t>om</w:t>
        </w:r>
      </w:ins>
      <w:ins w:id="96" w:author="Wu Donghai" w:date="2021-02-11T09:49:00Z">
        <w:r w:rsidR="009E54C1" w:rsidRPr="00680C79">
          <w:rPr>
            <w:rFonts w:cs="Times New Roman"/>
            <w:sz w:val="24"/>
            <w:szCs w:val="24"/>
            <w:rPrChange w:id="97" w:author="Wu Donghai" w:date="2021-02-11T10:17:00Z">
              <w:rPr>
                <w:rFonts w:cs="Times New Roman"/>
              </w:rPr>
            </w:rPrChange>
          </w:rPr>
          <w:t xml:space="preserve"> 1% increase </w:t>
        </w:r>
        <w:r w:rsidR="009E54C1" w:rsidRPr="00680C79">
          <w:rPr>
            <w:rFonts w:cs="Times New Roman"/>
            <w:sz w:val="24"/>
            <w:szCs w:val="24"/>
            <w:rPrChange w:id="98" w:author="Wu Donghai" w:date="2021-02-11T10:17:00Z">
              <w:rPr>
                <w:rFonts w:cs="Times New Roman"/>
              </w:rPr>
            </w:rPrChange>
          </w:rPr>
          <w:t>of</w:t>
        </w:r>
        <w:r w:rsidR="009E54C1" w:rsidRPr="00680C79">
          <w:rPr>
            <w:rFonts w:cs="Times New Roman"/>
            <w:sz w:val="24"/>
            <w:szCs w:val="24"/>
            <w:rPrChange w:id="99" w:author="Wu Donghai" w:date="2021-02-11T10:17:00Z">
              <w:rPr>
                <w:rFonts w:cs="Times New Roman"/>
              </w:rPr>
            </w:rPrChange>
          </w:rPr>
          <w:t xml:space="preserve"> urban tree cover</w:t>
        </w:r>
      </w:ins>
      <w:r w:rsidRPr="00680C79">
        <w:rPr>
          <w:rFonts w:cs="Times New Roman"/>
          <w:sz w:val="24"/>
          <w:szCs w:val="24"/>
          <w:rPrChange w:id="100" w:author="Wu Donghai" w:date="2021-02-11T10:17:00Z">
            <w:rPr>
              <w:rFonts w:cs="Times New Roman"/>
            </w:rPr>
          </w:rPrChange>
        </w:rPr>
        <w:t>) and tree</w:t>
      </w:r>
      <w:ins w:id="101" w:author="Wu Donghai" w:date="2021-02-11T10:07:00Z">
        <w:r w:rsidR="00AC1895" w:rsidRPr="00680C79">
          <w:rPr>
            <w:rFonts w:cs="Times New Roman"/>
            <w:sz w:val="24"/>
            <w:szCs w:val="24"/>
            <w:rPrChange w:id="102" w:author="Wu Donghai" w:date="2021-02-11T10:17:00Z">
              <w:rPr>
                <w:rFonts w:cs="Times New Roman"/>
              </w:rPr>
            </w:rPrChange>
          </w:rPr>
          <w:t xml:space="preserve"> </w:t>
        </w:r>
      </w:ins>
      <w:del w:id="103" w:author="Wu Donghai" w:date="2021-02-11T10:07:00Z">
        <w:r w:rsidRPr="00680C79" w:rsidDel="00AC1895">
          <w:rPr>
            <w:rFonts w:cs="Times New Roman"/>
            <w:sz w:val="24"/>
            <w:szCs w:val="24"/>
            <w:rPrChange w:id="104" w:author="Wu Donghai" w:date="2021-02-11T10:17:00Z">
              <w:rPr>
                <w:rFonts w:cs="Times New Roman"/>
              </w:rPr>
            </w:rPrChange>
          </w:rPr>
          <w:delText xml:space="preserve"> canopy </w:delText>
        </w:r>
      </w:del>
      <w:r w:rsidRPr="00680C79">
        <w:rPr>
          <w:rFonts w:cs="Times New Roman"/>
          <w:sz w:val="24"/>
          <w:szCs w:val="24"/>
          <w:rPrChange w:id="105" w:author="Wu Donghai" w:date="2021-02-11T10:17:00Z">
            <w:rPr>
              <w:rFonts w:cs="Times New Roman"/>
            </w:rPr>
          </w:rPrChange>
        </w:rPr>
        <w:t xml:space="preserve">cover increases </w:t>
      </w:r>
      <w:del w:id="106" w:author="Wu Donghai" w:date="2021-02-11T09:33:00Z">
        <w:r w:rsidRPr="00680C79" w:rsidDel="008329A6">
          <w:rPr>
            <w:rFonts w:cs="Times New Roman"/>
            <w:sz w:val="24"/>
            <w:szCs w:val="24"/>
            <w:rPrChange w:id="107" w:author="Wu Donghai" w:date="2021-02-11T10:17:00Z">
              <w:rPr>
                <w:rFonts w:cs="Times New Roman"/>
              </w:rPr>
            </w:rPrChange>
          </w:rPr>
          <w:delText xml:space="preserve">in </w:delText>
        </w:r>
      </w:del>
      <w:ins w:id="108" w:author="Wu Donghai" w:date="2021-02-11T09:33:00Z">
        <w:r w:rsidR="008329A6" w:rsidRPr="00680C79">
          <w:rPr>
            <w:rFonts w:cs="Times New Roman"/>
            <w:sz w:val="24"/>
            <w:szCs w:val="24"/>
            <w:rPrChange w:id="109" w:author="Wu Donghai" w:date="2021-02-11T10:17:00Z">
              <w:rPr>
                <w:rFonts w:cs="Times New Roman"/>
              </w:rPr>
            </w:rPrChange>
          </w:rPr>
          <w:t xml:space="preserve">across </w:t>
        </w:r>
      </w:ins>
      <w:r w:rsidRPr="00680C79">
        <w:rPr>
          <w:rFonts w:cs="Times New Roman"/>
          <w:sz w:val="24"/>
          <w:szCs w:val="24"/>
          <w:rPrChange w:id="110" w:author="Wu Donghai" w:date="2021-02-11T10:17:00Z">
            <w:rPr>
              <w:rFonts w:cs="Times New Roman"/>
            </w:rPr>
          </w:rPrChange>
        </w:rPr>
        <w:t xml:space="preserve">516 </w:t>
      </w:r>
      <w:del w:id="111" w:author="Wu Donghai" w:date="2021-02-11T09:35:00Z">
        <w:r w:rsidRPr="00680C79" w:rsidDel="008329A6">
          <w:rPr>
            <w:rFonts w:cs="Times New Roman"/>
            <w:sz w:val="24"/>
            <w:szCs w:val="24"/>
            <w:rPrChange w:id="112" w:author="Wu Donghai" w:date="2021-02-11T10:17:00Z">
              <w:rPr>
                <w:rFonts w:cs="Times New Roman"/>
              </w:rPr>
            </w:rPrChange>
          </w:rPr>
          <w:delText xml:space="preserve">global </w:delText>
        </w:r>
      </w:del>
      <w:r w:rsidRPr="00680C79">
        <w:rPr>
          <w:rFonts w:cs="Times New Roman"/>
          <w:sz w:val="24"/>
          <w:szCs w:val="24"/>
          <w:rPrChange w:id="113" w:author="Wu Donghai" w:date="2021-02-11T10:17:00Z">
            <w:rPr>
              <w:rFonts w:cs="Times New Roman"/>
            </w:rPr>
          </w:rPrChange>
        </w:rPr>
        <w:t>large cities during 2000</w:t>
      </w:r>
      <w:ins w:id="114" w:author="Wu Donghai" w:date="2021-02-11T09:35:00Z">
        <w:r w:rsidR="008329A6" w:rsidRPr="00680C79">
          <w:rPr>
            <w:rFonts w:cs="Times New Roman"/>
            <w:sz w:val="24"/>
            <w:szCs w:val="24"/>
            <w:rPrChange w:id="115" w:author="Wu Donghai" w:date="2021-02-11T10:17:00Z">
              <w:rPr>
                <w:rFonts w:cs="Times New Roman"/>
              </w:rPr>
            </w:rPrChange>
          </w:rPr>
          <w:t>-</w:t>
        </w:r>
      </w:ins>
      <w:del w:id="116" w:author="Wu Donghai" w:date="2021-02-11T09:35:00Z">
        <w:r w:rsidRPr="00680C79" w:rsidDel="008329A6">
          <w:rPr>
            <w:rFonts w:cs="Times New Roman"/>
            <w:sz w:val="24"/>
            <w:szCs w:val="24"/>
            <w:rPrChange w:id="117" w:author="Wu Donghai" w:date="2021-02-11T10:17:00Z">
              <w:rPr>
                <w:rFonts w:cs="Times New Roman"/>
              </w:rPr>
            </w:rPrChange>
          </w:rPr>
          <w:delText>–</w:delText>
        </w:r>
      </w:del>
      <w:r w:rsidRPr="00680C79">
        <w:rPr>
          <w:rFonts w:cs="Times New Roman"/>
          <w:sz w:val="24"/>
          <w:szCs w:val="24"/>
          <w:rPrChange w:id="118" w:author="Wu Donghai" w:date="2021-02-11T10:17:00Z">
            <w:rPr>
              <w:rFonts w:cs="Times New Roman"/>
            </w:rPr>
          </w:rPrChange>
        </w:rPr>
        <w:t xml:space="preserve">2015. </w:t>
      </w:r>
      <w:ins w:id="119" w:author="Wu Donghai" w:date="2021-02-11T09:42:00Z">
        <w:r w:rsidR="009E54C1" w:rsidRPr="00680C79">
          <w:rPr>
            <w:rFonts w:cs="Times New Roman"/>
            <w:sz w:val="24"/>
            <w:szCs w:val="24"/>
            <w:rPrChange w:id="120" w:author="Wu Donghai" w:date="2021-02-11T10:17:00Z">
              <w:rPr>
                <w:rFonts w:cs="Times New Roman"/>
              </w:rPr>
            </w:rPrChange>
          </w:rPr>
          <w:t xml:space="preserve">Urban TCE </w:t>
        </w:r>
      </w:ins>
      <w:ins w:id="121" w:author="Wu Donghai" w:date="2021-02-11T09:43:00Z">
        <w:r w:rsidR="009E54C1" w:rsidRPr="00680C79">
          <w:rPr>
            <w:rFonts w:cs="Times New Roman"/>
            <w:sz w:val="24"/>
            <w:szCs w:val="24"/>
            <w:rPrChange w:id="122" w:author="Wu Donghai" w:date="2021-02-11T10:17:00Z">
              <w:rPr>
                <w:rFonts w:cs="Times New Roman"/>
              </w:rPr>
            </w:rPrChange>
          </w:rPr>
          <w:t xml:space="preserve">shows high spatial heterogeneity across the big cities, which mainly </w:t>
        </w:r>
      </w:ins>
      <w:ins w:id="123" w:author="Wu Donghai" w:date="2021-02-11T09:44:00Z">
        <w:r w:rsidR="009E54C1" w:rsidRPr="00680C79">
          <w:rPr>
            <w:rFonts w:cs="Times New Roman"/>
            <w:sz w:val="24"/>
            <w:szCs w:val="24"/>
            <w:rPrChange w:id="124" w:author="Wu Donghai" w:date="2021-02-11T10:17:00Z">
              <w:rPr>
                <w:rFonts w:cs="Times New Roman"/>
              </w:rPr>
            </w:rPrChange>
          </w:rPr>
          <w:t xml:space="preserve">depends on </w:t>
        </w:r>
      </w:ins>
      <w:ins w:id="125" w:author="Wu Donghai" w:date="2021-02-11T09:45:00Z">
        <w:r w:rsidR="009E54C1" w:rsidRPr="00680C79">
          <w:rPr>
            <w:rFonts w:cs="Times New Roman"/>
            <w:sz w:val="24"/>
            <w:szCs w:val="24"/>
            <w:rPrChange w:id="126" w:author="Wu Donghai" w:date="2021-02-11T10:17:00Z">
              <w:rPr>
                <w:rFonts w:cs="Times New Roman"/>
              </w:rPr>
            </w:rPrChange>
          </w:rPr>
          <w:t xml:space="preserve">nonlinear </w:t>
        </w:r>
      </w:ins>
      <w:ins w:id="127" w:author="Wu Donghai" w:date="2021-02-11T10:09:00Z">
        <w:r w:rsidR="00AC1895" w:rsidRPr="00680C79">
          <w:rPr>
            <w:rFonts w:cs="Times New Roman"/>
            <w:sz w:val="24"/>
            <w:szCs w:val="24"/>
            <w:rPrChange w:id="128" w:author="Wu Donghai" w:date="2021-02-11T10:17:00Z">
              <w:rPr>
                <w:rFonts w:cs="Times New Roman"/>
              </w:rPr>
            </w:rPrChange>
          </w:rPr>
          <w:t xml:space="preserve">and </w:t>
        </w:r>
        <w:r w:rsidR="00AC1895" w:rsidRPr="00680C79">
          <w:rPr>
            <w:rFonts w:cs="Times New Roman"/>
            <w:sz w:val="24"/>
            <w:szCs w:val="24"/>
            <w:rPrChange w:id="129" w:author="Wu Donghai" w:date="2021-02-11T10:17:00Z">
              <w:rPr>
                <w:rFonts w:cs="Times New Roman"/>
              </w:rPr>
            </w:rPrChange>
          </w:rPr>
          <w:t>hierarchical</w:t>
        </w:r>
        <w:r w:rsidR="00AC1895" w:rsidRPr="00680C79">
          <w:rPr>
            <w:rFonts w:cs="Times New Roman"/>
            <w:sz w:val="24"/>
            <w:szCs w:val="24"/>
            <w:rPrChange w:id="130" w:author="Wu Donghai" w:date="2021-02-11T10:17:00Z">
              <w:rPr>
                <w:rFonts w:cs="Times New Roman"/>
              </w:rPr>
            </w:rPrChange>
          </w:rPr>
          <w:t xml:space="preserve"> </w:t>
        </w:r>
      </w:ins>
      <w:ins w:id="131" w:author="Wu Donghai" w:date="2021-02-11T09:50:00Z">
        <w:r w:rsidR="009E54C1" w:rsidRPr="00680C79">
          <w:rPr>
            <w:rFonts w:cs="Times New Roman"/>
            <w:sz w:val="24"/>
            <w:szCs w:val="24"/>
            <w:rPrChange w:id="132" w:author="Wu Donghai" w:date="2021-02-11T10:17:00Z">
              <w:rPr>
                <w:rFonts w:cs="Times New Roman"/>
              </w:rPr>
            </w:rPrChange>
          </w:rPr>
          <w:t>relations</w:t>
        </w:r>
      </w:ins>
      <w:ins w:id="133" w:author="Wu Donghai" w:date="2021-02-11T09:45:00Z">
        <w:r w:rsidR="009E54C1" w:rsidRPr="00680C79">
          <w:rPr>
            <w:rFonts w:cs="Times New Roman"/>
            <w:sz w:val="24"/>
            <w:szCs w:val="24"/>
            <w:rPrChange w:id="134" w:author="Wu Donghai" w:date="2021-02-11T10:17:00Z">
              <w:rPr>
                <w:rFonts w:cs="Times New Roman"/>
              </w:rPr>
            </w:rPrChange>
          </w:rPr>
          <w:t xml:space="preserve"> </w:t>
        </w:r>
      </w:ins>
      <w:ins w:id="135" w:author="Wu Donghai" w:date="2021-02-11T10:09:00Z">
        <w:r w:rsidR="00AC1895" w:rsidRPr="00680C79">
          <w:rPr>
            <w:rFonts w:cs="Times New Roman"/>
            <w:sz w:val="24"/>
            <w:szCs w:val="24"/>
            <w:rPrChange w:id="136" w:author="Wu Donghai" w:date="2021-02-11T10:17:00Z">
              <w:rPr>
                <w:rFonts w:cs="Times New Roman"/>
              </w:rPr>
            </w:rPrChange>
          </w:rPr>
          <w:t>with</w:t>
        </w:r>
      </w:ins>
      <w:ins w:id="137" w:author="Wu Donghai" w:date="2021-02-11T09:46:00Z">
        <w:r w:rsidR="009E54C1" w:rsidRPr="00680C79">
          <w:rPr>
            <w:rFonts w:cs="Times New Roman"/>
            <w:sz w:val="24"/>
            <w:szCs w:val="24"/>
            <w:rPrChange w:id="138" w:author="Wu Donghai" w:date="2021-02-11T10:17:00Z">
              <w:rPr>
                <w:rFonts w:cs="Times New Roman"/>
              </w:rPr>
            </w:rPrChange>
          </w:rPr>
          <w:t xml:space="preserve"> annual precipitation a</w:t>
        </w:r>
      </w:ins>
      <w:ins w:id="139" w:author="Wu Donghai" w:date="2021-02-11T09:47:00Z">
        <w:r w:rsidR="009E54C1" w:rsidRPr="00680C79">
          <w:rPr>
            <w:rFonts w:cs="Times New Roman"/>
            <w:sz w:val="24"/>
            <w:szCs w:val="24"/>
            <w:rPrChange w:id="140" w:author="Wu Donghai" w:date="2021-02-11T10:17:00Z">
              <w:rPr>
                <w:rFonts w:cs="Times New Roman"/>
              </w:rPr>
            </w:rPrChange>
          </w:rPr>
          <w:t>nd latitudes</w:t>
        </w:r>
      </w:ins>
      <w:ins w:id="141" w:author="Wu Donghai" w:date="2021-02-11T10:53:00Z">
        <w:r w:rsidR="00FF4F36">
          <w:rPr>
            <w:rFonts w:cs="Times New Roman"/>
            <w:sz w:val="24"/>
            <w:szCs w:val="24"/>
          </w:rPr>
          <w:t>, respectively</w:t>
        </w:r>
      </w:ins>
      <w:ins w:id="142" w:author="Wu Donghai" w:date="2021-02-11T09:47:00Z">
        <w:r w:rsidR="009E54C1" w:rsidRPr="00680C79">
          <w:rPr>
            <w:rFonts w:cs="Times New Roman"/>
            <w:sz w:val="24"/>
            <w:szCs w:val="24"/>
            <w:rPrChange w:id="143" w:author="Wu Donghai" w:date="2021-02-11T10:17:00Z">
              <w:rPr>
                <w:rFonts w:cs="Times New Roman"/>
              </w:rPr>
            </w:rPrChange>
          </w:rPr>
          <w:t xml:space="preserve">. </w:t>
        </w:r>
      </w:ins>
      <w:del w:id="144" w:author="Wu Donghai" w:date="2021-02-11T09:47:00Z">
        <w:r w:rsidRPr="00680C79" w:rsidDel="009E54C1">
          <w:rPr>
            <w:rFonts w:cs="Times New Roman" w:hint="eastAsia"/>
            <w:sz w:val="24"/>
            <w:szCs w:val="24"/>
            <w:rPrChange w:id="145" w:author="Wu Donghai" w:date="2021-02-11T10:17:00Z">
              <w:rPr>
                <w:rFonts w:cs="Times New Roman" w:hint="eastAsia"/>
              </w:rPr>
            </w:rPrChange>
          </w:rPr>
          <w:delText>R</w:delText>
        </w:r>
        <w:r w:rsidRPr="00680C79" w:rsidDel="009E54C1">
          <w:rPr>
            <w:rFonts w:cs="Times New Roman"/>
            <w:sz w:val="24"/>
            <w:szCs w:val="24"/>
            <w:rPrChange w:id="146" w:author="Wu Donghai" w:date="2021-02-11T10:17:00Z">
              <w:rPr>
                <w:rFonts w:cs="Times New Roman"/>
              </w:rPr>
            </w:rPrChange>
          </w:rPr>
          <w:delText xml:space="preserve">esults indicate that TCE not only non-linearly regulated by mean annual precipitation (MAP) but has latitudinal hierarchies. </w:delText>
        </w:r>
      </w:del>
      <w:r w:rsidRPr="00680C79">
        <w:rPr>
          <w:rFonts w:cs="Times New Roman"/>
          <w:sz w:val="24"/>
          <w:szCs w:val="24"/>
          <w:rPrChange w:id="147" w:author="Wu Donghai" w:date="2021-02-11T10:17:00Z">
            <w:rPr>
              <w:rFonts w:cs="Times New Roman"/>
            </w:rPr>
          </w:rPrChange>
        </w:rPr>
        <w:t xml:space="preserve">During the study period, significant afforestation </w:t>
      </w:r>
      <w:ins w:id="148" w:author="Wu Donghai" w:date="2021-02-11T10:22:00Z">
        <w:r w:rsidR="00680C79">
          <w:rPr>
            <w:rFonts w:cs="Times New Roman"/>
            <w:sz w:val="24"/>
            <w:szCs w:val="24"/>
          </w:rPr>
          <w:t>(</w:t>
        </w:r>
      </w:ins>
      <w:del w:id="149" w:author="Wu Donghai" w:date="2021-02-11T10:22:00Z">
        <w:r w:rsidRPr="00680C79" w:rsidDel="00680C79">
          <w:rPr>
            <w:rFonts w:cs="Times New Roman"/>
            <w:sz w:val="24"/>
            <w:szCs w:val="24"/>
            <w:rPrChange w:id="150" w:author="Wu Donghai" w:date="2021-02-11T10:17:00Z">
              <w:rPr>
                <w:rFonts w:cs="Times New Roman"/>
              </w:rPr>
            </w:rPrChange>
          </w:rPr>
          <w:delText xml:space="preserve">(&gt; 5% </w:delText>
        </w:r>
      </w:del>
      <w:ins w:id="151" w:author="Wu Donghai" w:date="2021-02-11T10:21:00Z">
        <w:r w:rsidR="00680C79">
          <w:rPr>
            <w:rFonts w:cs="Times New Roman"/>
            <w:sz w:val="24"/>
            <w:szCs w:val="24"/>
          </w:rPr>
          <w:t xml:space="preserve">total </w:t>
        </w:r>
      </w:ins>
      <w:r w:rsidRPr="00680C79">
        <w:rPr>
          <w:rFonts w:cs="Times New Roman"/>
          <w:sz w:val="24"/>
          <w:szCs w:val="24"/>
          <w:rPrChange w:id="152" w:author="Wu Donghai" w:date="2021-02-11T10:17:00Z">
            <w:rPr>
              <w:rFonts w:cs="Times New Roman"/>
            </w:rPr>
          </w:rPrChange>
        </w:rPr>
        <w:t>tree cover increase</w:t>
      </w:r>
      <w:ins w:id="153" w:author="Wu Donghai" w:date="2021-02-11T10:22:00Z">
        <w:r w:rsidR="00680C79">
          <w:rPr>
            <w:rFonts w:cs="Times New Roman"/>
            <w:sz w:val="24"/>
            <w:szCs w:val="24"/>
          </w:rPr>
          <w:t xml:space="preserve"> </w:t>
        </w:r>
        <w:r w:rsidR="00680C79" w:rsidRPr="007478F7">
          <w:rPr>
            <w:rFonts w:cs="Times New Roman"/>
            <w:sz w:val="24"/>
            <w:szCs w:val="24"/>
          </w:rPr>
          <w:t>&gt; 5%</w:t>
        </w:r>
      </w:ins>
      <w:r w:rsidRPr="00680C79">
        <w:rPr>
          <w:rFonts w:cs="Times New Roman"/>
          <w:sz w:val="24"/>
          <w:szCs w:val="24"/>
          <w:rPrChange w:id="154" w:author="Wu Donghai" w:date="2021-02-11T10:17:00Z">
            <w:rPr>
              <w:rFonts w:cs="Times New Roman"/>
            </w:rPr>
          </w:rPrChange>
        </w:rPr>
        <w:t xml:space="preserve">) occurred in 45% of the cities and on average yielded an annual surface temperature </w:t>
      </w:r>
      <w:del w:id="155" w:author="Wu Donghai" w:date="2021-02-11T09:51:00Z">
        <w:r w:rsidRPr="00680C79" w:rsidDel="009E54C1">
          <w:rPr>
            <w:rFonts w:cs="Times New Roman"/>
            <w:sz w:val="24"/>
            <w:szCs w:val="24"/>
            <w:rPrChange w:id="156" w:author="Wu Donghai" w:date="2021-02-11T10:17:00Z">
              <w:rPr>
                <w:rFonts w:cs="Times New Roman"/>
              </w:rPr>
            </w:rPrChange>
          </w:rPr>
          <w:delText xml:space="preserve">reduction </w:delText>
        </w:r>
      </w:del>
      <w:ins w:id="157" w:author="Wu Donghai" w:date="2021-02-11T09:51:00Z">
        <w:r w:rsidR="009E54C1" w:rsidRPr="00680C79">
          <w:rPr>
            <w:rFonts w:cs="Times New Roman"/>
            <w:sz w:val="24"/>
            <w:szCs w:val="24"/>
            <w:rPrChange w:id="158" w:author="Wu Donghai" w:date="2021-02-11T10:17:00Z">
              <w:rPr>
                <w:rFonts w:cs="Times New Roman"/>
              </w:rPr>
            </w:rPrChange>
          </w:rPr>
          <w:t>cooling</w:t>
        </w:r>
        <w:r w:rsidR="009E54C1" w:rsidRPr="00680C79">
          <w:rPr>
            <w:rFonts w:cs="Times New Roman"/>
            <w:sz w:val="24"/>
            <w:szCs w:val="24"/>
            <w:rPrChange w:id="159" w:author="Wu Donghai" w:date="2021-02-11T10:17:00Z">
              <w:rPr>
                <w:rFonts w:cs="Times New Roman"/>
              </w:rPr>
            </w:rPrChange>
          </w:rPr>
          <w:t xml:space="preserve"> </w:t>
        </w:r>
      </w:ins>
      <w:r w:rsidRPr="00680C79">
        <w:rPr>
          <w:rFonts w:cs="Times New Roman"/>
          <w:sz w:val="24"/>
          <w:szCs w:val="24"/>
          <w:rPrChange w:id="160" w:author="Wu Donghai" w:date="2021-02-11T10:17:00Z">
            <w:rPr>
              <w:rFonts w:cs="Times New Roman"/>
            </w:rPr>
          </w:rPrChange>
        </w:rPr>
        <w:t xml:space="preserve">of 1 °C. The most beneficial cities usually </w:t>
      </w:r>
      <w:del w:id="161" w:author="Wu Donghai" w:date="2021-02-11T10:12:00Z">
        <w:r w:rsidRPr="00680C79" w:rsidDel="00AC1895">
          <w:rPr>
            <w:rFonts w:cs="Times New Roman"/>
            <w:sz w:val="24"/>
            <w:szCs w:val="24"/>
            <w:rPrChange w:id="162" w:author="Wu Donghai" w:date="2021-02-11T10:17:00Z">
              <w:rPr>
                <w:rFonts w:cs="Times New Roman"/>
              </w:rPr>
            </w:rPrChange>
          </w:rPr>
          <w:delText xml:space="preserve">suggest </w:delText>
        </w:r>
      </w:del>
      <w:ins w:id="163" w:author="Wu Donghai" w:date="2021-02-11T10:12:00Z">
        <w:r w:rsidR="00AC1895" w:rsidRPr="00680C79">
          <w:rPr>
            <w:rFonts w:cs="Times New Roman"/>
            <w:sz w:val="24"/>
            <w:szCs w:val="24"/>
            <w:rPrChange w:id="164" w:author="Wu Donghai" w:date="2021-02-11T10:17:00Z">
              <w:rPr>
                <w:rFonts w:cs="Times New Roman"/>
              </w:rPr>
            </w:rPrChange>
          </w:rPr>
          <w:t>attribute to</w:t>
        </w:r>
        <w:r w:rsidR="00AC1895" w:rsidRPr="00680C79">
          <w:rPr>
            <w:rFonts w:cs="Times New Roman"/>
            <w:sz w:val="24"/>
            <w:szCs w:val="24"/>
            <w:rPrChange w:id="165" w:author="Wu Donghai" w:date="2021-02-11T10:17:00Z">
              <w:rPr>
                <w:rFonts w:cs="Times New Roman"/>
              </w:rPr>
            </w:rPrChange>
          </w:rPr>
          <w:t xml:space="preserve"> </w:t>
        </w:r>
      </w:ins>
      <w:r w:rsidRPr="00680C79">
        <w:rPr>
          <w:rFonts w:cs="Times New Roman"/>
          <w:sz w:val="24"/>
          <w:szCs w:val="24"/>
          <w:rPrChange w:id="166" w:author="Wu Donghai" w:date="2021-02-11T10:17:00Z">
            <w:rPr>
              <w:rFonts w:cs="Times New Roman"/>
            </w:rPr>
          </w:rPrChange>
        </w:rPr>
        <w:t xml:space="preserve">more tree cover increase and/or higher TCE </w:t>
      </w:r>
      <w:ins w:id="167" w:author="Wu Donghai" w:date="2021-02-11T10:13:00Z">
        <w:r w:rsidR="00680C79" w:rsidRPr="00680C79">
          <w:rPr>
            <w:rFonts w:cs="Times New Roman"/>
            <w:sz w:val="24"/>
            <w:szCs w:val="24"/>
            <w:rPrChange w:id="168" w:author="Wu Donghai" w:date="2021-02-11T10:17:00Z">
              <w:rPr>
                <w:rFonts w:cs="Times New Roman"/>
              </w:rPr>
            </w:rPrChange>
          </w:rPr>
          <w:t>with</w:t>
        </w:r>
      </w:ins>
      <w:del w:id="169" w:author="Wu Donghai" w:date="2021-02-11T10:13:00Z">
        <w:r w:rsidRPr="00680C79" w:rsidDel="00680C79">
          <w:rPr>
            <w:rFonts w:cs="Times New Roman"/>
            <w:sz w:val="24"/>
            <w:szCs w:val="24"/>
            <w:rPrChange w:id="170" w:author="Wu Donghai" w:date="2021-02-11T10:17:00Z">
              <w:rPr>
                <w:rFonts w:cs="Times New Roman"/>
              </w:rPr>
            </w:rPrChange>
          </w:rPr>
          <w:delText>in</w:delText>
        </w:r>
      </w:del>
      <w:r w:rsidRPr="00680C79">
        <w:rPr>
          <w:rFonts w:cs="Times New Roman"/>
          <w:sz w:val="24"/>
          <w:szCs w:val="24"/>
          <w:rPrChange w:id="171" w:author="Wu Donghai" w:date="2021-02-11T10:17:00Z">
            <w:rPr>
              <w:rFonts w:cs="Times New Roman"/>
            </w:rPr>
          </w:rPrChange>
        </w:rPr>
        <w:t xml:space="preserve"> </w:t>
      </w:r>
      <w:ins w:id="172" w:author="Wu Donghai" w:date="2021-02-11T09:53:00Z">
        <w:r w:rsidR="00BD7392" w:rsidRPr="00680C79">
          <w:rPr>
            <w:rFonts w:cs="Times New Roman"/>
            <w:sz w:val="24"/>
            <w:szCs w:val="24"/>
            <w:rPrChange w:id="173" w:author="Wu Donghai" w:date="2021-02-11T10:17:00Z">
              <w:rPr>
                <w:rFonts w:cs="Times New Roman"/>
              </w:rPr>
            </w:rPrChange>
          </w:rPr>
          <w:t>relati</w:t>
        </w:r>
      </w:ins>
      <w:ins w:id="174" w:author="Wu Donghai" w:date="2021-02-11T09:54:00Z">
        <w:r w:rsidR="00BD7392" w:rsidRPr="00680C79">
          <w:rPr>
            <w:rFonts w:cs="Times New Roman"/>
            <w:sz w:val="24"/>
            <w:szCs w:val="24"/>
            <w:rPrChange w:id="175" w:author="Wu Donghai" w:date="2021-02-11T10:17:00Z">
              <w:rPr>
                <w:rFonts w:cs="Times New Roman"/>
              </w:rPr>
            </w:rPrChange>
          </w:rPr>
          <w:t xml:space="preserve">ve </w:t>
        </w:r>
      </w:ins>
      <w:r w:rsidRPr="00680C79">
        <w:rPr>
          <w:rFonts w:cs="Times New Roman"/>
          <w:sz w:val="24"/>
          <w:szCs w:val="24"/>
          <w:rPrChange w:id="176" w:author="Wu Donghai" w:date="2021-02-11T10:17:00Z">
            <w:rPr>
              <w:rFonts w:cs="Times New Roman"/>
            </w:rPr>
          </w:rPrChange>
        </w:rPr>
        <w:t xml:space="preserve">dry climates. </w:t>
      </w:r>
      <w:ins w:id="177" w:author="Wu Donghai" w:date="2021-02-11T10:14:00Z">
        <w:r w:rsidR="00680C79" w:rsidRPr="00680C79">
          <w:rPr>
            <w:rFonts w:cs="Times New Roman"/>
            <w:sz w:val="24"/>
            <w:szCs w:val="24"/>
            <w:rPrChange w:id="178" w:author="Wu Donghai" w:date="2021-02-11T10:17:00Z">
              <w:rPr>
                <w:rFonts w:cs="Times New Roman"/>
              </w:rPr>
            </w:rPrChange>
          </w:rPr>
          <w:t>I</w:t>
        </w:r>
        <w:r w:rsidR="00680C79" w:rsidRPr="00680C79">
          <w:rPr>
            <w:rFonts w:cs="Times New Roman" w:hint="eastAsia"/>
            <w:sz w:val="24"/>
            <w:szCs w:val="24"/>
            <w:rPrChange w:id="179" w:author="Wu Donghai" w:date="2021-02-11T10:17:00Z">
              <w:rPr>
                <w:rFonts w:cs="Times New Roman" w:hint="eastAsia"/>
              </w:rPr>
            </w:rPrChange>
          </w:rPr>
          <w:t>n</w:t>
        </w:r>
        <w:r w:rsidR="00680C79" w:rsidRPr="00680C79">
          <w:rPr>
            <w:rFonts w:cs="Times New Roman"/>
            <w:sz w:val="24"/>
            <w:szCs w:val="24"/>
            <w:rPrChange w:id="180" w:author="Wu Donghai" w:date="2021-02-11T10:17:00Z">
              <w:rPr>
                <w:rFonts w:cs="Times New Roman"/>
              </w:rPr>
            </w:rPrChange>
          </w:rPr>
          <w:t xml:space="preserve"> addition, </w:t>
        </w:r>
      </w:ins>
      <w:del w:id="181" w:author="Wu Donghai" w:date="2021-02-11T09:59:00Z">
        <w:r w:rsidRPr="00680C79" w:rsidDel="00BD7392">
          <w:rPr>
            <w:rFonts w:cs="Times New Roman"/>
            <w:sz w:val="24"/>
            <w:szCs w:val="24"/>
            <w:rPrChange w:id="182" w:author="Wu Donghai" w:date="2021-02-11T10:17:00Z">
              <w:rPr>
                <w:rFonts w:cs="Times New Roman"/>
              </w:rPr>
            </w:rPrChange>
          </w:rPr>
          <w:delText xml:space="preserve">In </w:delText>
        </w:r>
      </w:del>
      <w:ins w:id="183" w:author="Wu Donghai" w:date="2021-02-11T10:14:00Z">
        <w:r w:rsidR="00680C79" w:rsidRPr="00680C79">
          <w:rPr>
            <w:rFonts w:cs="Times New Roman"/>
            <w:sz w:val="24"/>
            <w:szCs w:val="24"/>
            <w:rPrChange w:id="184" w:author="Wu Donghai" w:date="2021-02-11T10:17:00Z">
              <w:rPr>
                <w:rFonts w:cs="Times New Roman"/>
              </w:rPr>
            </w:rPrChange>
          </w:rPr>
          <w:t>u</w:t>
        </w:r>
      </w:ins>
      <w:ins w:id="185" w:author="Wu Donghai" w:date="2021-02-11T09:59:00Z">
        <w:r w:rsidR="00BD7392" w:rsidRPr="00680C79">
          <w:rPr>
            <w:rFonts w:cs="Times New Roman"/>
            <w:sz w:val="24"/>
            <w:szCs w:val="24"/>
            <w:rPrChange w:id="186" w:author="Wu Donghai" w:date="2021-02-11T10:17:00Z">
              <w:rPr>
                <w:rFonts w:cs="Times New Roman"/>
              </w:rPr>
            </w:rPrChange>
          </w:rPr>
          <w:t>nder</w:t>
        </w:r>
        <w:r w:rsidR="00BD7392" w:rsidRPr="00680C79">
          <w:rPr>
            <w:rFonts w:cs="Times New Roman"/>
            <w:sz w:val="24"/>
            <w:szCs w:val="24"/>
            <w:rPrChange w:id="187" w:author="Wu Donghai" w:date="2021-02-11T10:17:00Z">
              <w:rPr>
                <w:rFonts w:cs="Times New Roman"/>
              </w:rPr>
            </w:rPrChange>
          </w:rPr>
          <w:t xml:space="preserve"> </w:t>
        </w:r>
      </w:ins>
      <w:r w:rsidRPr="00680C79">
        <w:rPr>
          <w:rFonts w:cs="Times New Roman"/>
          <w:sz w:val="24"/>
          <w:szCs w:val="24"/>
          <w:rPrChange w:id="188" w:author="Wu Donghai" w:date="2021-02-11T10:17:00Z">
            <w:rPr>
              <w:rFonts w:cs="Times New Roman"/>
            </w:rPr>
          </w:rPrChange>
        </w:rPr>
        <w:t xml:space="preserve">the future climate scenario of limiting global warming </w:t>
      </w:r>
      <w:ins w:id="189" w:author="Wu Donghai" w:date="2021-02-11T09:59:00Z">
        <w:r w:rsidR="00BD7392" w:rsidRPr="00680C79">
          <w:rPr>
            <w:rFonts w:cs="Times New Roman"/>
            <w:sz w:val="24"/>
            <w:szCs w:val="24"/>
            <w:rPrChange w:id="190" w:author="Wu Donghai" w:date="2021-02-11T10:17:00Z">
              <w:rPr>
                <w:rFonts w:cs="Times New Roman"/>
              </w:rPr>
            </w:rPrChange>
          </w:rPr>
          <w:t>to</w:t>
        </w:r>
      </w:ins>
      <w:del w:id="191" w:author="Wu Donghai" w:date="2021-02-11T09:59:00Z">
        <w:r w:rsidRPr="00680C79" w:rsidDel="00BD7392">
          <w:rPr>
            <w:rFonts w:cs="Times New Roman"/>
            <w:sz w:val="24"/>
            <w:szCs w:val="24"/>
            <w:rPrChange w:id="192" w:author="Wu Donghai" w:date="2021-02-11T10:17:00Z">
              <w:rPr>
                <w:rFonts w:cs="Times New Roman"/>
              </w:rPr>
            </w:rPrChange>
          </w:rPr>
          <w:delText>within</w:delText>
        </w:r>
      </w:del>
      <w:r w:rsidRPr="00680C79">
        <w:rPr>
          <w:rFonts w:cs="Times New Roman"/>
          <w:sz w:val="24"/>
          <w:szCs w:val="24"/>
          <w:rPrChange w:id="193" w:author="Wu Donghai" w:date="2021-02-11T10:17:00Z">
            <w:rPr>
              <w:rFonts w:cs="Times New Roman"/>
            </w:rPr>
          </w:rPrChange>
        </w:rPr>
        <w:t xml:space="preserve"> 2 °C</w:t>
      </w:r>
      <w:ins w:id="194" w:author="Wu Donghai" w:date="2021-02-11T09:58:00Z">
        <w:r w:rsidR="00BD7392" w:rsidRPr="00680C79">
          <w:rPr>
            <w:rFonts w:cs="Times New Roman"/>
            <w:sz w:val="24"/>
            <w:szCs w:val="24"/>
            <w:rPrChange w:id="195" w:author="Wu Donghai" w:date="2021-02-11T10:17:00Z">
              <w:rPr>
                <w:rFonts w:cs="Times New Roman"/>
              </w:rPr>
            </w:rPrChange>
          </w:rPr>
          <w:t xml:space="preserve"> (SSP126)</w:t>
        </w:r>
      </w:ins>
      <w:r w:rsidRPr="00680C79">
        <w:rPr>
          <w:rFonts w:cs="Times New Roman"/>
          <w:sz w:val="24"/>
          <w:szCs w:val="24"/>
          <w:rPrChange w:id="196" w:author="Wu Donghai" w:date="2021-02-11T10:17:00Z">
            <w:rPr>
              <w:rFonts w:cs="Times New Roman"/>
            </w:rPr>
          </w:rPrChange>
        </w:rPr>
        <w:t xml:space="preserve">, we predicted </w:t>
      </w:r>
      <w:ins w:id="197" w:author="Wu Donghai" w:date="2021-02-11T10:00:00Z">
        <w:r w:rsidR="00BD7392" w:rsidRPr="00680C79">
          <w:rPr>
            <w:rFonts w:cs="Times New Roman"/>
            <w:sz w:val="24"/>
            <w:szCs w:val="24"/>
            <w:rPrChange w:id="198" w:author="Wu Donghai" w:date="2021-02-11T10:17:00Z">
              <w:rPr>
                <w:rFonts w:cs="Times New Roman"/>
              </w:rPr>
            </w:rPrChange>
          </w:rPr>
          <w:t xml:space="preserve">that </w:t>
        </w:r>
      </w:ins>
      <w:r w:rsidRPr="00680C79">
        <w:rPr>
          <w:rFonts w:cs="Times New Roman"/>
          <w:sz w:val="24"/>
          <w:szCs w:val="24"/>
          <w:rPrChange w:id="199" w:author="Wu Donghai" w:date="2021-02-11T10:17:00Z">
            <w:rPr>
              <w:rFonts w:cs="Times New Roman"/>
            </w:rPr>
          </w:rPrChange>
        </w:rPr>
        <w:t xml:space="preserve">the </w:t>
      </w:r>
      <w:ins w:id="200" w:author="Wu Donghai" w:date="2021-02-11T10:03:00Z">
        <w:r w:rsidR="00AC1895" w:rsidRPr="00680C79">
          <w:rPr>
            <w:rFonts w:cs="Times New Roman" w:hint="eastAsia"/>
            <w:sz w:val="24"/>
            <w:szCs w:val="24"/>
            <w:rPrChange w:id="201" w:author="Wu Donghai" w:date="2021-02-11T10:17:00Z">
              <w:rPr>
                <w:rFonts w:cs="Times New Roman" w:hint="eastAsia"/>
              </w:rPr>
            </w:rPrChange>
          </w:rPr>
          <w:t>extra</w:t>
        </w:r>
        <w:r w:rsidR="00AC1895" w:rsidRPr="00680C79">
          <w:rPr>
            <w:rFonts w:cs="Times New Roman"/>
            <w:sz w:val="24"/>
            <w:szCs w:val="24"/>
            <w:rPrChange w:id="202" w:author="Wu Donghai" w:date="2021-02-11T10:17:00Z">
              <w:rPr>
                <w:rFonts w:cs="Times New Roman"/>
              </w:rPr>
            </w:rPrChange>
          </w:rPr>
          <w:t xml:space="preserve"> </w:t>
        </w:r>
      </w:ins>
      <w:del w:id="203" w:author="Wu Donghai" w:date="2021-02-11T10:03:00Z">
        <w:r w:rsidRPr="00680C79" w:rsidDel="00AC1895">
          <w:rPr>
            <w:rFonts w:cs="Times New Roman"/>
            <w:sz w:val="24"/>
            <w:szCs w:val="24"/>
            <w:rPrChange w:id="204" w:author="Wu Donghai" w:date="2021-02-11T10:17:00Z">
              <w:rPr>
                <w:rFonts w:cs="Times New Roman"/>
              </w:rPr>
            </w:rPrChange>
          </w:rPr>
          <w:delText xml:space="preserve">potential </w:delText>
        </w:r>
      </w:del>
      <w:r w:rsidRPr="00680C79">
        <w:rPr>
          <w:rFonts w:cs="Times New Roman"/>
          <w:sz w:val="24"/>
          <w:szCs w:val="24"/>
          <w:rPrChange w:id="205" w:author="Wu Donghai" w:date="2021-02-11T10:17:00Z">
            <w:rPr>
              <w:rFonts w:cs="Times New Roman"/>
            </w:rPr>
          </w:rPrChange>
        </w:rPr>
        <w:t xml:space="preserve">cooling </w:t>
      </w:r>
      <w:ins w:id="206" w:author="Wu Donghai" w:date="2021-02-11T10:14:00Z">
        <w:r w:rsidR="00680C79" w:rsidRPr="00680C79">
          <w:rPr>
            <w:rFonts w:cs="Times New Roman"/>
            <w:sz w:val="24"/>
            <w:szCs w:val="24"/>
            <w:rPrChange w:id="207" w:author="Wu Donghai" w:date="2021-02-11T10:17:00Z">
              <w:rPr>
                <w:rFonts w:cs="Times New Roman"/>
              </w:rPr>
            </w:rPrChange>
          </w:rPr>
          <w:t xml:space="preserve">benefits </w:t>
        </w:r>
      </w:ins>
      <w:r w:rsidRPr="00680C79">
        <w:rPr>
          <w:rFonts w:cs="Times New Roman"/>
          <w:sz w:val="24"/>
          <w:szCs w:val="24"/>
          <w:rPrChange w:id="208" w:author="Wu Donghai" w:date="2021-02-11T10:17:00Z">
            <w:rPr>
              <w:rFonts w:cs="Times New Roman"/>
            </w:rPr>
          </w:rPrChange>
        </w:rPr>
        <w:t xml:space="preserve">from on-going urban afforestation </w:t>
      </w:r>
      <w:del w:id="209" w:author="Wu Donghai" w:date="2021-02-11T10:00:00Z">
        <w:r w:rsidRPr="00680C79" w:rsidDel="00BD7392">
          <w:rPr>
            <w:rFonts w:cs="Times New Roman"/>
            <w:sz w:val="24"/>
            <w:szCs w:val="24"/>
            <w:rPrChange w:id="210" w:author="Wu Donghai" w:date="2021-02-11T10:17:00Z">
              <w:rPr>
                <w:rFonts w:cs="Times New Roman"/>
              </w:rPr>
            </w:rPrChange>
          </w:rPr>
          <w:delText>to be</w:delText>
        </w:r>
      </w:del>
      <w:ins w:id="211" w:author="Wu Donghai" w:date="2021-02-11T10:16:00Z">
        <w:r w:rsidR="00680C79" w:rsidRPr="00680C79">
          <w:rPr>
            <w:rFonts w:cs="Times New Roman"/>
            <w:sz w:val="24"/>
            <w:szCs w:val="24"/>
            <w:rPrChange w:id="212" w:author="Wu Donghai" w:date="2021-02-11T10:17:00Z">
              <w:rPr>
                <w:rFonts w:cs="Times New Roman"/>
              </w:rPr>
            </w:rPrChange>
          </w:rPr>
          <w:t>remain</w:t>
        </w:r>
      </w:ins>
      <w:r w:rsidRPr="00680C79">
        <w:rPr>
          <w:rFonts w:cs="Times New Roman"/>
          <w:sz w:val="24"/>
          <w:szCs w:val="24"/>
          <w:rPrChange w:id="213" w:author="Wu Donghai" w:date="2021-02-11T10:17:00Z">
            <w:rPr>
              <w:rFonts w:cs="Times New Roman"/>
            </w:rPr>
          </w:rPrChange>
        </w:rPr>
        <w:t xml:space="preserve"> sustainable in the next 15 years (2015</w:t>
      </w:r>
      <w:ins w:id="214" w:author="Wu Donghai" w:date="2021-02-11T10:16:00Z">
        <w:r w:rsidR="00680C79" w:rsidRPr="00680C79">
          <w:rPr>
            <w:rFonts w:cs="Times New Roman"/>
            <w:sz w:val="24"/>
            <w:szCs w:val="24"/>
            <w:rPrChange w:id="215" w:author="Wu Donghai" w:date="2021-02-11T10:17:00Z">
              <w:rPr>
                <w:rFonts w:cs="Times New Roman"/>
              </w:rPr>
            </w:rPrChange>
          </w:rPr>
          <w:t>-</w:t>
        </w:r>
      </w:ins>
      <w:del w:id="216" w:author="Wu Donghai" w:date="2021-02-11T10:16:00Z">
        <w:r w:rsidRPr="00680C79" w:rsidDel="00680C79">
          <w:rPr>
            <w:rFonts w:cs="Times New Roman"/>
            <w:sz w:val="24"/>
            <w:szCs w:val="24"/>
            <w:rPrChange w:id="217" w:author="Wu Donghai" w:date="2021-02-11T10:17:00Z">
              <w:rPr>
                <w:rFonts w:cs="Times New Roman"/>
              </w:rPr>
            </w:rPrChange>
          </w:rPr>
          <w:delText>–</w:delText>
        </w:r>
      </w:del>
      <w:r w:rsidRPr="00680C79">
        <w:rPr>
          <w:rFonts w:cs="Times New Roman"/>
          <w:sz w:val="24"/>
          <w:szCs w:val="24"/>
          <w:rPrChange w:id="218" w:author="Wu Donghai" w:date="2021-02-11T10:17:00Z">
            <w:rPr>
              <w:rFonts w:cs="Times New Roman"/>
            </w:rPr>
          </w:rPrChange>
        </w:rPr>
        <w:t>2030).</w:t>
      </w:r>
      <w:del w:id="219" w:author="Wu Donghai" w:date="2021-02-11T09:58:00Z">
        <w:r w:rsidRPr="00680C79" w:rsidDel="00BD7392">
          <w:rPr>
            <w:rFonts w:cs="Times New Roman"/>
            <w:sz w:val="24"/>
            <w:szCs w:val="24"/>
            <w:rPrChange w:id="220" w:author="Wu Donghai" w:date="2021-02-11T10:17:00Z">
              <w:rPr>
                <w:rFonts w:cs="Times New Roman"/>
              </w:rPr>
            </w:rPrChange>
          </w:rPr>
          <w:delText xml:space="preserve"> Urban planners might find this </w:delText>
        </w:r>
        <w:r w:rsidRPr="00680C79" w:rsidDel="00BD7392">
          <w:rPr>
            <w:rFonts w:cs="Times New Roman" w:hint="eastAsia"/>
            <w:sz w:val="24"/>
            <w:szCs w:val="24"/>
            <w:rPrChange w:id="221" w:author="Wu Donghai" w:date="2021-02-11T10:17:00Z">
              <w:rPr>
                <w:rFonts w:cs="Times New Roman" w:hint="eastAsia"/>
              </w:rPr>
            </w:rPrChange>
          </w:rPr>
          <w:delText>first</w:delText>
        </w:r>
        <w:r w:rsidRPr="00680C79" w:rsidDel="00BD7392">
          <w:rPr>
            <w:rFonts w:cs="Times New Roman"/>
            <w:sz w:val="24"/>
            <w:szCs w:val="24"/>
            <w:rPrChange w:id="222" w:author="Wu Donghai" w:date="2021-02-11T10:17:00Z">
              <w:rPr>
                <w:rFonts w:cs="Times New Roman"/>
              </w:rPr>
            </w:rPrChange>
          </w:rPr>
          <w:delText xml:space="preserve"> global fine-resolution thermal assessment of urban trees useful in future urban afforestation and UHI mitigation.</w:delText>
        </w:r>
      </w:del>
    </w:p>
    <w:p w14:paraId="4F10EC9B" w14:textId="77777777" w:rsidR="00162CB8" w:rsidRPr="00680C79" w:rsidRDefault="00162CB8" w:rsidP="00680C79">
      <w:pPr>
        <w:spacing w:line="360" w:lineRule="auto"/>
        <w:rPr>
          <w:rFonts w:cs="Times New Roman"/>
          <w:sz w:val="24"/>
          <w:szCs w:val="24"/>
          <w:rPrChange w:id="223" w:author="Wu Donghai" w:date="2021-02-11T10:17:00Z">
            <w:rPr>
              <w:rFonts w:cs="Times New Roman"/>
            </w:rPr>
          </w:rPrChange>
        </w:rPr>
        <w:pPrChange w:id="224" w:author="Wu Donghai" w:date="2021-02-11T10:19:00Z">
          <w:pPr/>
        </w:pPrChange>
      </w:pPr>
    </w:p>
    <w:p w14:paraId="2B13F271" w14:textId="77777777" w:rsidR="00757628" w:rsidRPr="00680C79" w:rsidRDefault="00757628" w:rsidP="00680C79">
      <w:pPr>
        <w:pStyle w:val="Heading1"/>
        <w:spacing w:line="360" w:lineRule="auto"/>
        <w:rPr>
          <w:szCs w:val="24"/>
          <w:rPrChange w:id="225" w:author="Wu Donghai" w:date="2021-02-11T10:17:00Z">
            <w:rPr/>
          </w:rPrChange>
        </w:rPr>
        <w:pPrChange w:id="226" w:author="Wu Donghai" w:date="2021-02-11T10:19:00Z">
          <w:pPr>
            <w:pStyle w:val="Heading1"/>
          </w:pPr>
        </w:pPrChange>
      </w:pPr>
      <w:r w:rsidRPr="00680C79">
        <w:rPr>
          <w:szCs w:val="24"/>
          <w:rPrChange w:id="227" w:author="Wu Donghai" w:date="2021-02-11T10:17:00Z">
            <w:rPr/>
          </w:rPrChange>
        </w:rPr>
        <w:t>Introduction</w:t>
      </w:r>
    </w:p>
    <w:p w14:paraId="374894B2" w14:textId="1BB5EA8C" w:rsidR="00757628" w:rsidRPr="00680C79" w:rsidRDefault="00757628" w:rsidP="00FF4F36">
      <w:pPr>
        <w:spacing w:line="360" w:lineRule="auto"/>
        <w:rPr>
          <w:rFonts w:cs="Times New Roman"/>
          <w:sz w:val="24"/>
          <w:szCs w:val="24"/>
          <w:rPrChange w:id="228" w:author="Wu Donghai" w:date="2021-02-11T10:17:00Z">
            <w:rPr>
              <w:rFonts w:cs="Times New Roman"/>
            </w:rPr>
          </w:rPrChange>
        </w:rPr>
        <w:pPrChange w:id="229" w:author="Wu Donghai" w:date="2021-02-11T10:57:00Z">
          <w:pPr/>
        </w:pPrChange>
      </w:pPr>
      <w:r w:rsidRPr="00680C79">
        <w:rPr>
          <w:rFonts w:cs="Times New Roman"/>
          <w:sz w:val="24"/>
          <w:szCs w:val="24"/>
          <w:rPrChange w:id="230" w:author="Wu Donghai" w:date="2021-02-11T10:17:00Z">
            <w:rPr>
              <w:rFonts w:cs="Times New Roman"/>
            </w:rPr>
          </w:rPrChange>
        </w:rPr>
        <w:t xml:space="preserve">Drastically urban expansion to meet large requirements of </w:t>
      </w:r>
      <w:ins w:id="231" w:author="Wu Donghai" w:date="2021-02-11T10:57:00Z">
        <w:r w:rsidR="00FF4F36" w:rsidRPr="00F571AB">
          <w:rPr>
            <w:rFonts w:cs="Times New Roman"/>
            <w:sz w:val="24"/>
            <w:szCs w:val="24"/>
          </w:rPr>
          <w:t xml:space="preserve">worldwide </w:t>
        </w:r>
      </w:ins>
      <w:r w:rsidRPr="00680C79">
        <w:rPr>
          <w:rFonts w:cs="Times New Roman"/>
          <w:sz w:val="24"/>
          <w:szCs w:val="24"/>
          <w:rPrChange w:id="232" w:author="Wu Donghai" w:date="2021-02-11T10:17:00Z">
            <w:rPr>
              <w:rFonts w:cs="Times New Roman"/>
            </w:rPr>
          </w:rPrChange>
        </w:rPr>
        <w:t xml:space="preserve">population explosions </w:t>
      </w:r>
      <w:del w:id="233" w:author="Wu Donghai" w:date="2021-02-11T10:57:00Z">
        <w:r w:rsidRPr="00680C79" w:rsidDel="00FF4F36">
          <w:rPr>
            <w:rFonts w:cs="Times New Roman"/>
            <w:sz w:val="24"/>
            <w:szCs w:val="24"/>
            <w:rPrChange w:id="234" w:author="Wu Donghai" w:date="2021-02-11T10:17:00Z">
              <w:rPr>
                <w:rFonts w:cs="Times New Roman"/>
              </w:rPr>
            </w:rPrChange>
          </w:rPr>
          <w:delText xml:space="preserve">worldwide </w:delText>
        </w:r>
      </w:del>
      <w:r w:rsidRPr="00680C79">
        <w:rPr>
          <w:rFonts w:cs="Times New Roman"/>
          <w:sz w:val="24"/>
          <w:szCs w:val="24"/>
          <w:rPrChange w:id="235" w:author="Wu Donghai" w:date="2021-02-11T10:17:00Z">
            <w:rPr>
              <w:rFonts w:cs="Times New Roman"/>
            </w:rPr>
          </w:rPrChange>
        </w:rPr>
        <w:t xml:space="preserve">has </w:t>
      </w:r>
      <w:ins w:id="236" w:author="Wu Donghai" w:date="2021-02-11T10:58:00Z">
        <w:r w:rsidR="00FF4F36">
          <w:rPr>
            <w:rFonts w:cs="Times New Roman"/>
            <w:sz w:val="24"/>
            <w:szCs w:val="24"/>
          </w:rPr>
          <w:t>as well</w:t>
        </w:r>
      </w:ins>
      <w:del w:id="237" w:author="Wu Donghai" w:date="2021-02-11T10:57:00Z">
        <w:r w:rsidRPr="00680C79" w:rsidDel="00FF4F36">
          <w:rPr>
            <w:rFonts w:cs="Times New Roman"/>
            <w:sz w:val="24"/>
            <w:szCs w:val="24"/>
            <w:rPrChange w:id="238" w:author="Wu Donghai" w:date="2021-02-11T10:17:00Z">
              <w:rPr>
                <w:rFonts w:cs="Times New Roman"/>
              </w:rPr>
            </w:rPrChange>
          </w:rPr>
          <w:delText>also</w:delText>
        </w:r>
      </w:del>
      <w:r w:rsidRPr="00680C79">
        <w:rPr>
          <w:rFonts w:cs="Times New Roman"/>
          <w:sz w:val="24"/>
          <w:szCs w:val="24"/>
          <w:rPrChange w:id="239" w:author="Wu Donghai" w:date="2021-02-11T10:17:00Z">
            <w:rPr>
              <w:rFonts w:cs="Times New Roman"/>
            </w:rPr>
          </w:rPrChange>
        </w:rPr>
        <w:t xml:space="preserve"> caused environmental problems</w:t>
      </w:r>
      <w:r w:rsidRPr="00680C79">
        <w:rPr>
          <w:rFonts w:cs="Times New Roman"/>
          <w:noProof/>
          <w:sz w:val="24"/>
          <w:szCs w:val="24"/>
          <w:vertAlign w:val="superscript"/>
          <w:rPrChange w:id="240" w:author="Wu Donghai" w:date="2021-02-11T10:17:00Z">
            <w:rPr>
              <w:rFonts w:cs="Times New Roman"/>
              <w:noProof/>
              <w:vertAlign w:val="superscript"/>
            </w:rPr>
          </w:rPrChange>
        </w:rPr>
        <w:t>1,2</w:t>
      </w:r>
      <w:r w:rsidRPr="00680C79">
        <w:rPr>
          <w:rFonts w:cs="Times New Roman"/>
          <w:sz w:val="24"/>
          <w:szCs w:val="24"/>
          <w:rPrChange w:id="241" w:author="Wu Donghai" w:date="2021-02-11T10:17:00Z">
            <w:rPr>
              <w:rFonts w:cs="Times New Roman"/>
            </w:rPr>
          </w:rPrChange>
        </w:rPr>
        <w:t xml:space="preserve">. Massive increases in impervious materials </w:t>
      </w:r>
      <w:ins w:id="242" w:author="Wu Donghai" w:date="2021-02-11T11:05:00Z">
        <w:r w:rsidR="00803D76">
          <w:rPr>
            <w:rFonts w:cs="Times New Roman"/>
            <w:sz w:val="24"/>
            <w:szCs w:val="24"/>
          </w:rPr>
          <w:t>change</w:t>
        </w:r>
      </w:ins>
      <w:del w:id="243" w:author="Wu Donghai" w:date="2021-02-11T11:05:00Z">
        <w:r w:rsidRPr="00680C79" w:rsidDel="00803D76">
          <w:rPr>
            <w:rFonts w:cs="Times New Roman"/>
            <w:sz w:val="24"/>
            <w:szCs w:val="24"/>
            <w:rPrChange w:id="244" w:author="Wu Donghai" w:date="2021-02-11T10:17:00Z">
              <w:rPr>
                <w:rFonts w:cs="Times New Roman"/>
              </w:rPr>
            </w:rPrChange>
          </w:rPr>
          <w:delText>modify</w:delText>
        </w:r>
      </w:del>
      <w:r w:rsidRPr="00680C79">
        <w:rPr>
          <w:rFonts w:cs="Times New Roman"/>
          <w:sz w:val="24"/>
          <w:szCs w:val="24"/>
          <w:rPrChange w:id="245" w:author="Wu Donghai" w:date="2021-02-11T10:17:00Z">
            <w:rPr>
              <w:rFonts w:cs="Times New Roman"/>
            </w:rPr>
          </w:rPrChange>
        </w:rPr>
        <w:t xml:space="preserve"> the surface energy budget</w:t>
      </w:r>
      <w:ins w:id="246" w:author="Wu Donghai" w:date="2021-02-11T11:05:00Z">
        <w:r w:rsidR="00803D76">
          <w:rPr>
            <w:rFonts w:cs="Times New Roman"/>
            <w:sz w:val="24"/>
            <w:szCs w:val="24"/>
          </w:rPr>
          <w:t>, which</w:t>
        </w:r>
      </w:ins>
      <w:r w:rsidRPr="00680C79">
        <w:rPr>
          <w:rFonts w:cs="Times New Roman"/>
          <w:sz w:val="24"/>
          <w:szCs w:val="24"/>
          <w:rPrChange w:id="247" w:author="Wu Donghai" w:date="2021-02-11T10:17:00Z">
            <w:rPr>
              <w:rFonts w:cs="Times New Roman"/>
            </w:rPr>
          </w:rPrChange>
        </w:rPr>
        <w:t xml:space="preserve"> </w:t>
      </w:r>
      <w:ins w:id="248" w:author="Wu Donghai" w:date="2021-02-11T11:05:00Z">
        <w:r w:rsidR="00803D76">
          <w:rPr>
            <w:rFonts w:cs="Times New Roman"/>
            <w:sz w:val="24"/>
            <w:szCs w:val="24"/>
          </w:rPr>
          <w:t>enhancing</w:t>
        </w:r>
      </w:ins>
      <w:del w:id="249" w:author="Wu Donghai" w:date="2021-02-11T11:06:00Z">
        <w:r w:rsidRPr="00680C79" w:rsidDel="00803D76">
          <w:rPr>
            <w:rFonts w:cs="Times New Roman"/>
            <w:sz w:val="24"/>
            <w:szCs w:val="24"/>
            <w:rPrChange w:id="250" w:author="Wu Donghai" w:date="2021-02-11T10:17:00Z">
              <w:rPr>
                <w:rFonts w:cs="Times New Roman"/>
              </w:rPr>
            </w:rPrChange>
          </w:rPr>
          <w:delText>to create</w:delText>
        </w:r>
      </w:del>
      <w:r w:rsidRPr="00680C79">
        <w:rPr>
          <w:rFonts w:cs="Times New Roman"/>
          <w:sz w:val="24"/>
          <w:szCs w:val="24"/>
          <w:rPrChange w:id="251" w:author="Wu Donghai" w:date="2021-02-11T10:17:00Z">
            <w:rPr>
              <w:rFonts w:cs="Times New Roman"/>
            </w:rPr>
          </w:rPrChange>
        </w:rPr>
        <w:t xml:space="preserve"> the </w:t>
      </w:r>
      <w:ins w:id="252" w:author="Wu Donghai" w:date="2021-02-11T11:07:00Z">
        <w:r w:rsidR="00803D76">
          <w:rPr>
            <w:rFonts w:cs="Times New Roman" w:hint="eastAsia"/>
            <w:sz w:val="24"/>
            <w:szCs w:val="24"/>
          </w:rPr>
          <w:t>influences</w:t>
        </w:r>
      </w:ins>
      <w:ins w:id="253" w:author="Wu Donghai" w:date="2021-02-11T11:06:00Z">
        <w:r w:rsidR="00803D76">
          <w:rPr>
            <w:rFonts w:cs="Times New Roman"/>
            <w:sz w:val="24"/>
            <w:szCs w:val="24"/>
          </w:rPr>
          <w:t xml:space="preserve"> of </w:t>
        </w:r>
      </w:ins>
      <w:r w:rsidRPr="00680C79">
        <w:rPr>
          <w:rFonts w:cs="Times New Roman"/>
          <w:sz w:val="24"/>
          <w:szCs w:val="24"/>
          <w:rPrChange w:id="254" w:author="Wu Donghai" w:date="2021-02-11T10:17:00Z">
            <w:rPr>
              <w:rFonts w:cs="Times New Roman"/>
            </w:rPr>
          </w:rPrChange>
        </w:rPr>
        <w:t>urban heat islands (UHIs)</w:t>
      </w:r>
      <w:del w:id="255" w:author="Wu Donghai" w:date="2021-02-11T11:06:00Z">
        <w:r w:rsidRPr="00680C79" w:rsidDel="00803D76">
          <w:rPr>
            <w:rFonts w:cs="Times New Roman"/>
            <w:sz w:val="24"/>
            <w:szCs w:val="24"/>
            <w:rPrChange w:id="256" w:author="Wu Donghai" w:date="2021-02-11T10:17:00Z">
              <w:rPr>
                <w:rFonts w:cs="Times New Roman"/>
              </w:rPr>
            </w:rPrChange>
          </w:rPr>
          <w:delText>,</w:delText>
        </w:r>
      </w:del>
      <w:del w:id="257" w:author="Wu Donghai" w:date="2021-02-11T11:08:00Z">
        <w:r w:rsidRPr="00680C79" w:rsidDel="00803D76">
          <w:rPr>
            <w:rFonts w:cs="Times New Roman"/>
            <w:sz w:val="24"/>
            <w:szCs w:val="24"/>
            <w:rPrChange w:id="258" w:author="Wu Donghai" w:date="2021-02-11T10:17:00Z">
              <w:rPr>
                <w:rFonts w:cs="Times New Roman"/>
              </w:rPr>
            </w:rPrChange>
          </w:rPr>
          <w:delText xml:space="preserve"> making cities experience higher temperature than their non-urban surroundings</w:delText>
        </w:r>
      </w:del>
      <w:r w:rsidRPr="00680C79">
        <w:rPr>
          <w:rFonts w:cs="Times New Roman"/>
          <w:noProof/>
          <w:sz w:val="24"/>
          <w:szCs w:val="24"/>
          <w:vertAlign w:val="superscript"/>
          <w:rPrChange w:id="259" w:author="Wu Donghai" w:date="2021-02-11T10:17:00Z">
            <w:rPr>
              <w:rFonts w:cs="Times New Roman"/>
              <w:noProof/>
              <w:vertAlign w:val="superscript"/>
            </w:rPr>
          </w:rPrChange>
        </w:rPr>
        <w:t>3</w:t>
      </w:r>
      <w:r w:rsidRPr="00680C79">
        <w:rPr>
          <w:rFonts w:cs="Times New Roman"/>
          <w:sz w:val="24"/>
          <w:szCs w:val="24"/>
          <w:rPrChange w:id="260" w:author="Wu Donghai" w:date="2021-02-11T10:17:00Z">
            <w:rPr>
              <w:rFonts w:cs="Times New Roman"/>
            </w:rPr>
          </w:rPrChange>
        </w:rPr>
        <w:t>. As a result, warm</w:t>
      </w:r>
      <w:del w:id="261" w:author="Wu Donghai" w:date="2021-02-11T11:12:00Z">
        <w:r w:rsidRPr="00680C79" w:rsidDel="00803D76">
          <w:rPr>
            <w:rFonts w:cs="Times New Roman"/>
            <w:sz w:val="24"/>
            <w:szCs w:val="24"/>
            <w:rPrChange w:id="262" w:author="Wu Donghai" w:date="2021-02-11T10:17:00Z">
              <w:rPr>
                <w:rFonts w:cs="Times New Roman"/>
              </w:rPr>
            </w:rPrChange>
          </w:rPr>
          <w:delText xml:space="preserve"> </w:delText>
        </w:r>
      </w:del>
      <w:ins w:id="263" w:author="Wu Donghai" w:date="2021-02-11T11:12:00Z">
        <w:r w:rsidR="00803D76">
          <w:rPr>
            <w:rFonts w:cs="Times New Roman" w:hint="eastAsia"/>
            <w:sz w:val="24"/>
            <w:szCs w:val="24"/>
          </w:rPr>
          <w:t>er</w:t>
        </w:r>
        <w:r w:rsidR="00803D76">
          <w:rPr>
            <w:rFonts w:cs="Times New Roman"/>
            <w:sz w:val="24"/>
            <w:szCs w:val="24"/>
          </w:rPr>
          <w:t xml:space="preserve"> </w:t>
        </w:r>
      </w:ins>
      <w:r w:rsidRPr="00680C79">
        <w:rPr>
          <w:rFonts w:cs="Times New Roman"/>
          <w:sz w:val="24"/>
          <w:szCs w:val="24"/>
          <w:rPrChange w:id="264" w:author="Wu Donghai" w:date="2021-02-11T10:17:00Z">
            <w:rPr>
              <w:rFonts w:cs="Times New Roman"/>
            </w:rPr>
          </w:rPrChange>
        </w:rPr>
        <w:t xml:space="preserve">temperature chronically exerts heat stress on urban ecosystems and </w:t>
      </w:r>
      <w:ins w:id="265" w:author="Wu Donghai" w:date="2021-02-11T11:14:00Z">
        <w:r w:rsidR="0039653E" w:rsidRPr="00E74ECF">
          <w:rPr>
            <w:rFonts w:cs="Times New Roman"/>
            <w:sz w:val="24"/>
            <w:szCs w:val="24"/>
          </w:rPr>
          <w:t>exacerbate</w:t>
        </w:r>
        <w:r w:rsidR="0039653E">
          <w:rPr>
            <w:rFonts w:cs="Times New Roman"/>
            <w:sz w:val="24"/>
            <w:szCs w:val="24"/>
          </w:rPr>
          <w:t>s</w:t>
        </w:r>
        <w:r w:rsidR="0039653E" w:rsidRPr="00E74ECF">
          <w:rPr>
            <w:rFonts w:cs="Times New Roman"/>
            <w:sz w:val="24"/>
            <w:szCs w:val="24"/>
          </w:rPr>
          <w:t xml:space="preserve"> morbidity/mortality risk</w:t>
        </w:r>
        <w:r w:rsidR="0039653E" w:rsidRPr="00680C79">
          <w:rPr>
            <w:rFonts w:cs="Times New Roman"/>
            <w:sz w:val="24"/>
            <w:szCs w:val="24"/>
            <w:rPrChange w:id="266" w:author="Wu Donghai" w:date="2021-02-11T10:17:00Z">
              <w:rPr>
                <w:rFonts w:cs="Times New Roman"/>
                <w:sz w:val="24"/>
                <w:szCs w:val="24"/>
              </w:rPr>
            </w:rPrChange>
          </w:rPr>
          <w:t xml:space="preserve"> </w:t>
        </w:r>
      </w:ins>
      <w:r w:rsidRPr="00680C79">
        <w:rPr>
          <w:rFonts w:cs="Times New Roman"/>
          <w:sz w:val="24"/>
          <w:szCs w:val="24"/>
          <w:rPrChange w:id="267" w:author="Wu Donghai" w:date="2021-02-11T10:17:00Z">
            <w:rPr>
              <w:rFonts w:cs="Times New Roman"/>
            </w:rPr>
          </w:rPrChange>
        </w:rPr>
        <w:t>interact</w:t>
      </w:r>
      <w:ins w:id="268" w:author="Wu Donghai" w:date="2021-02-11T11:14:00Z">
        <w:r w:rsidR="0039653E">
          <w:rPr>
            <w:rFonts w:cs="Times New Roman"/>
            <w:sz w:val="24"/>
            <w:szCs w:val="24"/>
          </w:rPr>
          <w:t>ively</w:t>
        </w:r>
      </w:ins>
      <w:del w:id="269" w:author="Wu Donghai" w:date="2021-02-11T11:14:00Z">
        <w:r w:rsidRPr="00680C79" w:rsidDel="0039653E">
          <w:rPr>
            <w:rFonts w:cs="Times New Roman"/>
            <w:sz w:val="24"/>
            <w:szCs w:val="24"/>
            <w:rPrChange w:id="270" w:author="Wu Donghai" w:date="2021-02-11T10:17:00Z">
              <w:rPr>
                <w:rFonts w:cs="Times New Roman"/>
              </w:rPr>
            </w:rPrChange>
          </w:rPr>
          <w:delText>s</w:delText>
        </w:r>
      </w:del>
      <w:r w:rsidRPr="00680C79">
        <w:rPr>
          <w:rFonts w:cs="Times New Roman"/>
          <w:sz w:val="24"/>
          <w:szCs w:val="24"/>
          <w:rPrChange w:id="271" w:author="Wu Donghai" w:date="2021-02-11T10:17:00Z">
            <w:rPr>
              <w:rFonts w:cs="Times New Roman"/>
            </w:rPr>
          </w:rPrChange>
        </w:rPr>
        <w:t xml:space="preserve"> with heatwaves</w:t>
      </w:r>
      <w:del w:id="272" w:author="Wu Donghai" w:date="2021-02-11T11:14:00Z">
        <w:r w:rsidRPr="00680C79" w:rsidDel="0039653E">
          <w:rPr>
            <w:rFonts w:cs="Times New Roman"/>
            <w:sz w:val="24"/>
            <w:szCs w:val="24"/>
            <w:rPrChange w:id="273" w:author="Wu Donghai" w:date="2021-02-11T10:17:00Z">
              <w:rPr>
                <w:rFonts w:cs="Times New Roman"/>
              </w:rPr>
            </w:rPrChange>
          </w:rPr>
          <w:delText xml:space="preserve"> to exacerbate morbidity/mortality risk</w:delText>
        </w:r>
      </w:del>
      <w:r w:rsidRPr="00680C79">
        <w:rPr>
          <w:rFonts w:cs="Times New Roman"/>
          <w:noProof/>
          <w:sz w:val="24"/>
          <w:szCs w:val="24"/>
          <w:vertAlign w:val="superscript"/>
          <w:rPrChange w:id="274" w:author="Wu Donghai" w:date="2021-02-11T10:17:00Z">
            <w:rPr>
              <w:rFonts w:cs="Times New Roman"/>
              <w:noProof/>
              <w:vertAlign w:val="superscript"/>
            </w:rPr>
          </w:rPrChange>
        </w:rPr>
        <w:t>4-6</w:t>
      </w:r>
      <w:r w:rsidRPr="00680C79">
        <w:rPr>
          <w:rFonts w:cs="Times New Roman"/>
          <w:sz w:val="24"/>
          <w:szCs w:val="24"/>
          <w:rPrChange w:id="275" w:author="Wu Donghai" w:date="2021-02-11T10:17:00Z">
            <w:rPr>
              <w:rFonts w:cs="Times New Roman"/>
            </w:rPr>
          </w:rPrChange>
        </w:rPr>
        <w:t>. Currently, one-third of the world’s population is exposed to lethal heat</w:t>
      </w:r>
      <w:r w:rsidRPr="00680C79">
        <w:rPr>
          <w:rFonts w:cs="Times New Roman"/>
          <w:noProof/>
          <w:sz w:val="24"/>
          <w:szCs w:val="24"/>
          <w:vertAlign w:val="superscript"/>
          <w:rPrChange w:id="276" w:author="Wu Donghai" w:date="2021-02-11T10:17:00Z">
            <w:rPr>
              <w:rFonts w:cs="Times New Roman"/>
              <w:noProof/>
              <w:vertAlign w:val="superscript"/>
            </w:rPr>
          </w:rPrChange>
        </w:rPr>
        <w:t>7</w:t>
      </w:r>
      <w:r w:rsidRPr="00680C79">
        <w:rPr>
          <w:rFonts w:cs="Times New Roman"/>
          <w:sz w:val="24"/>
          <w:szCs w:val="24"/>
          <w:rPrChange w:id="277" w:author="Wu Donghai" w:date="2021-02-11T10:17:00Z">
            <w:rPr>
              <w:rFonts w:cs="Times New Roman"/>
            </w:rPr>
          </w:rPrChange>
        </w:rPr>
        <w:t xml:space="preserve"> and the situation is expected to worsen in the coming decades along with ongoing </w:t>
      </w:r>
      <w:del w:id="278" w:author="Wu Donghai" w:date="2021-02-11T11:17:00Z">
        <w:r w:rsidRPr="00680C79" w:rsidDel="0039653E">
          <w:rPr>
            <w:rFonts w:cs="Times New Roman"/>
            <w:sz w:val="24"/>
            <w:szCs w:val="24"/>
            <w:rPrChange w:id="279" w:author="Wu Donghai" w:date="2021-02-11T10:17:00Z">
              <w:rPr>
                <w:rFonts w:cs="Times New Roman"/>
              </w:rPr>
            </w:rPrChange>
          </w:rPr>
          <w:delText>climate change</w:delText>
        </w:r>
      </w:del>
      <w:ins w:id="280" w:author="Wu Donghai" w:date="2021-02-11T11:17:00Z">
        <w:r w:rsidR="0039653E">
          <w:rPr>
            <w:rFonts w:cs="Times New Roman"/>
            <w:sz w:val="24"/>
            <w:szCs w:val="24"/>
          </w:rPr>
          <w:t>global warming</w:t>
        </w:r>
      </w:ins>
      <w:r w:rsidRPr="00680C79">
        <w:rPr>
          <w:rFonts w:cs="Times New Roman"/>
          <w:noProof/>
          <w:sz w:val="24"/>
          <w:szCs w:val="24"/>
          <w:vertAlign w:val="superscript"/>
          <w:rPrChange w:id="281" w:author="Wu Donghai" w:date="2021-02-11T10:17:00Z">
            <w:rPr>
              <w:rFonts w:cs="Times New Roman"/>
              <w:noProof/>
              <w:vertAlign w:val="superscript"/>
            </w:rPr>
          </w:rPrChange>
        </w:rPr>
        <w:t>7,8</w:t>
      </w:r>
      <w:r w:rsidRPr="00680C79">
        <w:rPr>
          <w:rFonts w:cs="Times New Roman"/>
          <w:sz w:val="24"/>
          <w:szCs w:val="24"/>
          <w:rPrChange w:id="282" w:author="Wu Donghai" w:date="2021-02-11T10:17:00Z">
            <w:rPr>
              <w:rFonts w:cs="Times New Roman"/>
            </w:rPr>
          </w:rPrChange>
        </w:rPr>
        <w:t>. Therefore, mitigating urban heat has become a fundamental issue that must be addressed in future urban planning.</w:t>
      </w:r>
    </w:p>
    <w:p w14:paraId="767D3A9E" w14:textId="4D773A1C" w:rsidR="00757628" w:rsidRPr="00680C79" w:rsidRDefault="00757628" w:rsidP="00FF4F36">
      <w:pPr>
        <w:spacing w:line="360" w:lineRule="auto"/>
        <w:ind w:firstLine="288"/>
        <w:rPr>
          <w:rFonts w:cs="Times New Roman"/>
          <w:sz w:val="24"/>
          <w:szCs w:val="24"/>
          <w:rPrChange w:id="283" w:author="Wu Donghai" w:date="2021-02-11T10:17:00Z">
            <w:rPr>
              <w:rFonts w:cs="Times New Roman"/>
            </w:rPr>
          </w:rPrChange>
        </w:rPr>
        <w:pPrChange w:id="284" w:author="Wu Donghai" w:date="2021-02-11T10:56:00Z">
          <w:pPr>
            <w:ind w:firstLine="288"/>
          </w:pPr>
        </w:pPrChange>
      </w:pPr>
      <w:r w:rsidRPr="00680C79">
        <w:rPr>
          <w:rFonts w:cs="Times New Roman"/>
          <w:sz w:val="24"/>
          <w:szCs w:val="24"/>
          <w:rPrChange w:id="285" w:author="Wu Donghai" w:date="2021-02-11T10:17:00Z">
            <w:rPr>
              <w:rFonts w:cs="Times New Roman"/>
            </w:rPr>
          </w:rPrChange>
        </w:rPr>
        <w:t xml:space="preserve">Afforestation is considered one of the most prevalent adaptations to deteriorating urban climates. In past decades, tree planting campaigns such as the </w:t>
      </w:r>
      <w:ins w:id="286" w:author="Wu Donghai" w:date="2021-02-11T12:00:00Z">
        <w:r w:rsidR="008942DE">
          <w:rPr>
            <w:rFonts w:cs="Times New Roman"/>
            <w:sz w:val="24"/>
            <w:szCs w:val="24"/>
          </w:rPr>
          <w:t>“</w:t>
        </w:r>
      </w:ins>
      <w:r w:rsidRPr="00680C79">
        <w:rPr>
          <w:rFonts w:cs="Times New Roman"/>
          <w:sz w:val="24"/>
          <w:szCs w:val="24"/>
          <w:rPrChange w:id="287" w:author="Wu Donghai" w:date="2021-02-11T10:17:00Z">
            <w:rPr>
              <w:rFonts w:cs="Times New Roman"/>
            </w:rPr>
          </w:rPrChange>
        </w:rPr>
        <w:t>Million Tree Initiative</w:t>
      </w:r>
      <w:ins w:id="288" w:author="Wu Donghai" w:date="2021-02-11T12:00:00Z">
        <w:r w:rsidR="008942DE">
          <w:rPr>
            <w:rFonts w:cs="Times New Roman"/>
            <w:sz w:val="24"/>
            <w:szCs w:val="24"/>
          </w:rPr>
          <w:t>”</w:t>
        </w:r>
      </w:ins>
      <w:r w:rsidRPr="00680C79">
        <w:rPr>
          <w:rFonts w:cs="Times New Roman"/>
          <w:sz w:val="24"/>
          <w:szCs w:val="24"/>
          <w:rPrChange w:id="289" w:author="Wu Donghai" w:date="2021-02-11T10:17:00Z">
            <w:rPr>
              <w:rFonts w:cs="Times New Roman"/>
            </w:rPr>
          </w:rPrChange>
        </w:rPr>
        <w:t xml:space="preserve"> and </w:t>
      </w:r>
      <w:ins w:id="290" w:author="Wu Donghai" w:date="2021-02-11T12:00:00Z">
        <w:r w:rsidR="008942DE">
          <w:rPr>
            <w:rFonts w:cs="Times New Roman"/>
            <w:sz w:val="24"/>
            <w:szCs w:val="24"/>
          </w:rPr>
          <w:t>“</w:t>
        </w:r>
      </w:ins>
      <w:r w:rsidRPr="00680C79">
        <w:rPr>
          <w:rFonts w:cs="Times New Roman"/>
          <w:sz w:val="24"/>
          <w:szCs w:val="24"/>
          <w:rPrChange w:id="291" w:author="Wu Donghai" w:date="2021-02-11T10:17:00Z">
            <w:rPr>
              <w:rFonts w:cs="Times New Roman"/>
            </w:rPr>
          </w:rPrChange>
        </w:rPr>
        <w:t>large-scale urban afforestation programs</w:t>
      </w:r>
      <w:ins w:id="292" w:author="Wu Donghai" w:date="2021-02-11T12:00:00Z">
        <w:r w:rsidR="008942DE">
          <w:rPr>
            <w:rFonts w:cs="Times New Roman"/>
            <w:sz w:val="24"/>
            <w:szCs w:val="24"/>
          </w:rPr>
          <w:t>”</w:t>
        </w:r>
      </w:ins>
      <w:r w:rsidRPr="00680C79">
        <w:rPr>
          <w:rFonts w:cs="Times New Roman"/>
          <w:sz w:val="24"/>
          <w:szCs w:val="24"/>
          <w:rPrChange w:id="293" w:author="Wu Donghai" w:date="2021-02-11T10:17:00Z">
            <w:rPr>
              <w:rFonts w:cs="Times New Roman"/>
            </w:rPr>
          </w:rPrChange>
        </w:rPr>
        <w:t xml:space="preserve"> have been launched globally to increase overall sustainability</w:t>
      </w:r>
      <w:r w:rsidRPr="00680C79">
        <w:rPr>
          <w:rFonts w:cs="Times New Roman"/>
          <w:noProof/>
          <w:sz w:val="24"/>
          <w:szCs w:val="24"/>
          <w:vertAlign w:val="superscript"/>
          <w:rPrChange w:id="294" w:author="Wu Donghai" w:date="2021-02-11T10:17:00Z">
            <w:rPr>
              <w:rFonts w:cs="Times New Roman"/>
              <w:noProof/>
              <w:vertAlign w:val="superscript"/>
            </w:rPr>
          </w:rPrChange>
        </w:rPr>
        <w:t>9,10</w:t>
      </w:r>
      <w:r w:rsidRPr="00680C79">
        <w:rPr>
          <w:rFonts w:cs="Times New Roman"/>
          <w:sz w:val="24"/>
          <w:szCs w:val="24"/>
          <w:rPrChange w:id="295" w:author="Wu Donghai" w:date="2021-02-11T10:17:00Z">
            <w:rPr>
              <w:rFonts w:cs="Times New Roman"/>
            </w:rPr>
          </w:rPrChange>
        </w:rPr>
        <w:t xml:space="preserve">. Evidenced by remotely sensed observations, many cities are indeed experiencing a phenomenon of </w:t>
      </w:r>
      <w:ins w:id="296" w:author="Wu Donghai" w:date="2021-02-11T12:01:00Z">
        <w:r w:rsidR="008942DE">
          <w:rPr>
            <w:rFonts w:cs="Times New Roman"/>
            <w:sz w:val="24"/>
            <w:szCs w:val="24"/>
          </w:rPr>
          <w:t>“</w:t>
        </w:r>
      </w:ins>
      <w:del w:id="297" w:author="Wu Donghai" w:date="2021-02-11T12:01:00Z">
        <w:r w:rsidRPr="00680C79" w:rsidDel="008942DE">
          <w:rPr>
            <w:rFonts w:cs="Times New Roman"/>
            <w:sz w:val="24"/>
            <w:szCs w:val="24"/>
            <w:rPrChange w:id="298" w:author="Wu Donghai" w:date="2021-02-11T10:17:00Z">
              <w:rPr>
                <w:rFonts w:cs="Times New Roman"/>
              </w:rPr>
            </w:rPrChange>
          </w:rPr>
          <w:delText>’</w:delText>
        </w:r>
      </w:del>
      <w:r w:rsidRPr="00680C79">
        <w:rPr>
          <w:rFonts w:cs="Times New Roman"/>
          <w:sz w:val="24"/>
          <w:szCs w:val="24"/>
          <w:rPrChange w:id="299" w:author="Wu Donghai" w:date="2021-02-11T10:17:00Z">
            <w:rPr>
              <w:rFonts w:cs="Times New Roman"/>
            </w:rPr>
          </w:rPrChange>
        </w:rPr>
        <w:t>green recovery</w:t>
      </w:r>
      <w:ins w:id="300" w:author="Wu Donghai" w:date="2021-02-11T12:01:00Z">
        <w:r w:rsidR="008942DE">
          <w:rPr>
            <w:rFonts w:cs="Times New Roman"/>
            <w:sz w:val="24"/>
            <w:szCs w:val="24"/>
          </w:rPr>
          <w:t>”</w:t>
        </w:r>
      </w:ins>
      <w:del w:id="301" w:author="Wu Donghai" w:date="2021-02-11T12:01:00Z">
        <w:r w:rsidRPr="00680C79" w:rsidDel="008942DE">
          <w:rPr>
            <w:rFonts w:cs="Times New Roman"/>
            <w:sz w:val="24"/>
            <w:szCs w:val="24"/>
            <w:rPrChange w:id="302" w:author="Wu Donghai" w:date="2021-02-11T10:17:00Z">
              <w:rPr>
                <w:rFonts w:cs="Times New Roman"/>
              </w:rPr>
            </w:rPrChange>
          </w:rPr>
          <w:delText>’</w:delText>
        </w:r>
      </w:del>
      <w:r w:rsidRPr="00680C79">
        <w:rPr>
          <w:rFonts w:cs="Times New Roman"/>
          <w:noProof/>
          <w:sz w:val="24"/>
          <w:szCs w:val="24"/>
          <w:vertAlign w:val="superscript"/>
          <w:rPrChange w:id="303" w:author="Wu Donghai" w:date="2021-02-11T10:17:00Z">
            <w:rPr>
              <w:rFonts w:cs="Times New Roman"/>
              <w:noProof/>
              <w:vertAlign w:val="superscript"/>
            </w:rPr>
          </w:rPrChange>
        </w:rPr>
        <w:t>11</w:t>
      </w:r>
      <w:r w:rsidRPr="00680C79">
        <w:rPr>
          <w:rFonts w:cs="Times New Roman"/>
          <w:sz w:val="24"/>
          <w:szCs w:val="24"/>
          <w:rPrChange w:id="304" w:author="Wu Donghai" w:date="2021-02-11T10:17:00Z">
            <w:rPr>
              <w:rFonts w:cs="Times New Roman"/>
            </w:rPr>
          </w:rPrChange>
        </w:rPr>
        <w:t xml:space="preserve">. However, how much cooling has been </w:t>
      </w:r>
      <w:proofErr w:type="gramStart"/>
      <w:r w:rsidRPr="00680C79">
        <w:rPr>
          <w:rFonts w:cs="Times New Roman"/>
          <w:sz w:val="24"/>
          <w:szCs w:val="24"/>
          <w:rPrChange w:id="305" w:author="Wu Donghai" w:date="2021-02-11T10:17:00Z">
            <w:rPr>
              <w:rFonts w:cs="Times New Roman"/>
            </w:rPr>
          </w:rPrChange>
        </w:rPr>
        <w:t>yield</w:t>
      </w:r>
      <w:proofErr w:type="gramEnd"/>
      <w:r w:rsidRPr="00680C79">
        <w:rPr>
          <w:rFonts w:cs="Times New Roman"/>
          <w:sz w:val="24"/>
          <w:szCs w:val="24"/>
          <w:rPrChange w:id="306" w:author="Wu Donghai" w:date="2021-02-11T10:17:00Z">
            <w:rPr>
              <w:rFonts w:cs="Times New Roman"/>
            </w:rPr>
          </w:rPrChange>
        </w:rPr>
        <w:t xml:space="preserve"> </w:t>
      </w:r>
      <w:r w:rsidRPr="00680C79">
        <w:rPr>
          <w:rFonts w:cs="Times New Roman"/>
          <w:sz w:val="24"/>
          <w:szCs w:val="24"/>
          <w:rPrChange w:id="307" w:author="Wu Donghai" w:date="2021-02-11T10:17:00Z">
            <w:rPr>
              <w:rFonts w:cs="Times New Roman"/>
            </w:rPr>
          </w:rPrChange>
        </w:rPr>
        <w:lastRenderedPageBreak/>
        <w:t xml:space="preserve">from urban afforestation is not evaluated yet on a global scale. A key aspect of trees’ cooling effects is tree cooling efficiency (TCE), defined as the temperature reduction </w:t>
      </w:r>
      <w:ins w:id="308" w:author="Wu Donghai" w:date="2021-02-11T12:01:00Z">
        <w:r w:rsidR="008942DE">
          <w:rPr>
            <w:rFonts w:cs="Times New Roman" w:hint="eastAsia"/>
            <w:sz w:val="24"/>
            <w:szCs w:val="24"/>
          </w:rPr>
          <w:t>wit</w:t>
        </w:r>
      </w:ins>
      <w:ins w:id="309" w:author="Wu Donghai" w:date="2021-02-11T12:02:00Z">
        <w:r w:rsidR="008942DE">
          <w:rPr>
            <w:rFonts w:cs="Times New Roman"/>
            <w:sz w:val="24"/>
            <w:szCs w:val="24"/>
          </w:rPr>
          <w:t xml:space="preserve">h </w:t>
        </w:r>
      </w:ins>
      <w:del w:id="310" w:author="Wu Donghai" w:date="2021-02-11T12:02:00Z">
        <w:r w:rsidRPr="00680C79" w:rsidDel="008942DE">
          <w:rPr>
            <w:rFonts w:cs="Times New Roman"/>
            <w:sz w:val="24"/>
            <w:szCs w:val="24"/>
            <w:rPrChange w:id="311" w:author="Wu Donghai" w:date="2021-02-11T10:17:00Z">
              <w:rPr>
                <w:rFonts w:cs="Times New Roman"/>
              </w:rPr>
            </w:rPrChange>
          </w:rPr>
          <w:delText>per fractional</w:delText>
        </w:r>
      </w:del>
      <w:ins w:id="312" w:author="Wu Donghai" w:date="2021-02-11T12:02:00Z">
        <w:r w:rsidR="008942DE">
          <w:rPr>
            <w:rFonts w:cs="Times New Roman"/>
            <w:sz w:val="24"/>
            <w:szCs w:val="24"/>
          </w:rPr>
          <w:t>1%</w:t>
        </w:r>
      </w:ins>
      <w:r w:rsidRPr="00680C79">
        <w:rPr>
          <w:rFonts w:cs="Times New Roman"/>
          <w:sz w:val="24"/>
          <w:szCs w:val="24"/>
          <w:rPrChange w:id="313" w:author="Wu Donghai" w:date="2021-02-11T10:17:00Z">
            <w:rPr>
              <w:rFonts w:cs="Times New Roman"/>
            </w:rPr>
          </w:rPrChange>
        </w:rPr>
        <w:t xml:space="preserve"> tree cover</w:t>
      </w:r>
      <w:ins w:id="314" w:author="Wu Donghai" w:date="2021-02-11T12:02:00Z">
        <w:r w:rsidR="008942DE">
          <w:rPr>
            <w:rFonts w:cs="Times New Roman"/>
            <w:sz w:val="24"/>
            <w:szCs w:val="24"/>
          </w:rPr>
          <w:t xml:space="preserve"> increase</w:t>
        </w:r>
      </w:ins>
      <w:r w:rsidRPr="00680C79">
        <w:rPr>
          <w:rFonts w:cs="Times New Roman"/>
          <w:noProof/>
          <w:sz w:val="24"/>
          <w:szCs w:val="24"/>
          <w:vertAlign w:val="superscript"/>
          <w:rPrChange w:id="315" w:author="Wu Donghai" w:date="2021-02-11T10:17:00Z">
            <w:rPr>
              <w:rFonts w:cs="Times New Roman"/>
              <w:noProof/>
              <w:vertAlign w:val="superscript"/>
            </w:rPr>
          </w:rPrChange>
        </w:rPr>
        <w:t>12,13</w:t>
      </w:r>
      <w:r w:rsidRPr="00680C79">
        <w:rPr>
          <w:rFonts w:cs="Times New Roman"/>
          <w:sz w:val="24"/>
          <w:szCs w:val="24"/>
          <w:rPrChange w:id="316" w:author="Wu Donghai" w:date="2021-02-11T10:17:00Z">
            <w:rPr>
              <w:rFonts w:cs="Times New Roman"/>
            </w:rPr>
          </w:rPrChange>
        </w:rPr>
        <w:t>. TCE varies a lot across cities because of multi</w:t>
      </w:r>
      <w:ins w:id="317" w:author="Wu Donghai" w:date="2021-02-11T12:03:00Z">
        <w:r w:rsidR="008942DE">
          <w:rPr>
            <w:rFonts w:cs="Times New Roman"/>
            <w:sz w:val="24"/>
            <w:szCs w:val="24"/>
          </w:rPr>
          <w:t>ple</w:t>
        </w:r>
      </w:ins>
      <w:del w:id="318" w:author="Wu Donghai" w:date="2021-02-11T12:03:00Z">
        <w:r w:rsidRPr="00680C79" w:rsidDel="008942DE">
          <w:rPr>
            <w:rFonts w:cs="Times New Roman"/>
            <w:sz w:val="24"/>
            <w:szCs w:val="24"/>
            <w:rPrChange w:id="319" w:author="Wu Donghai" w:date="2021-02-11T10:17:00Z">
              <w:rPr>
                <w:rFonts w:cs="Times New Roman"/>
              </w:rPr>
            </w:rPrChange>
          </w:rPr>
          <w:delText>pl</w:delText>
        </w:r>
      </w:del>
      <w:del w:id="320" w:author="Wu Donghai" w:date="2021-02-11T12:02:00Z">
        <w:r w:rsidRPr="00680C79" w:rsidDel="008942DE">
          <w:rPr>
            <w:rFonts w:cs="Times New Roman"/>
            <w:sz w:val="24"/>
            <w:szCs w:val="24"/>
            <w:rPrChange w:id="321" w:author="Wu Donghai" w:date="2021-02-11T10:17:00Z">
              <w:rPr>
                <w:rFonts w:cs="Times New Roman"/>
              </w:rPr>
            </w:rPrChange>
          </w:rPr>
          <w:delText>y</w:delText>
        </w:r>
      </w:del>
      <w:r w:rsidRPr="00680C79">
        <w:rPr>
          <w:rFonts w:cs="Times New Roman"/>
          <w:sz w:val="24"/>
          <w:szCs w:val="24"/>
          <w:rPrChange w:id="322" w:author="Wu Donghai" w:date="2021-02-11T10:17:00Z">
            <w:rPr>
              <w:rFonts w:cs="Times New Roman"/>
            </w:rPr>
          </w:rPrChange>
        </w:rPr>
        <w:t xml:space="preserve"> biophysical processes. In wet regions, high humidity can reduce the </w:t>
      </w:r>
      <w:r w:rsidRPr="008942DE">
        <w:rPr>
          <w:rFonts w:cs="Times New Roman"/>
          <w:color w:val="FF0000"/>
          <w:sz w:val="24"/>
          <w:szCs w:val="24"/>
          <w:rPrChange w:id="323" w:author="Wu Donghai" w:date="2021-02-11T12:04:00Z">
            <w:rPr>
              <w:rFonts w:cs="Times New Roman"/>
            </w:rPr>
          </w:rPrChange>
        </w:rPr>
        <w:t>water potential between leaf and air</w:t>
      </w:r>
      <w:r w:rsidRPr="00680C79">
        <w:rPr>
          <w:rFonts w:cs="Times New Roman"/>
          <w:sz w:val="24"/>
          <w:szCs w:val="24"/>
          <w:rPrChange w:id="324" w:author="Wu Donghai" w:date="2021-02-11T10:17:00Z">
            <w:rPr>
              <w:rFonts w:cs="Times New Roman"/>
            </w:rPr>
          </w:rPrChange>
        </w:rPr>
        <w:t>, leading to a suppressed tree transpiration rate and thus lower TCE</w:t>
      </w:r>
      <w:r w:rsidRPr="00680C79">
        <w:rPr>
          <w:rFonts w:cs="Times New Roman"/>
          <w:noProof/>
          <w:sz w:val="24"/>
          <w:szCs w:val="24"/>
          <w:vertAlign w:val="superscript"/>
          <w:rPrChange w:id="325" w:author="Wu Donghai" w:date="2021-02-11T10:17:00Z">
            <w:rPr>
              <w:rFonts w:cs="Times New Roman"/>
              <w:noProof/>
              <w:vertAlign w:val="superscript"/>
            </w:rPr>
          </w:rPrChange>
        </w:rPr>
        <w:t>14</w:t>
      </w:r>
      <w:r w:rsidRPr="00680C79">
        <w:rPr>
          <w:rFonts w:cs="Times New Roman"/>
          <w:sz w:val="24"/>
          <w:szCs w:val="24"/>
          <w:rPrChange w:id="326" w:author="Wu Donghai" w:date="2021-02-11T10:17:00Z">
            <w:rPr>
              <w:rFonts w:cs="Times New Roman"/>
            </w:rPr>
          </w:rPrChange>
        </w:rPr>
        <w:t>. While in hot and dry climates, higher TCE could be expected due to typically higher plant-to-atmosphere temperature and water gradient, both of which increase trees’ transpiration demand</w:t>
      </w:r>
      <w:r w:rsidRPr="00680C79">
        <w:rPr>
          <w:rFonts w:cs="Times New Roman"/>
          <w:noProof/>
          <w:sz w:val="24"/>
          <w:szCs w:val="24"/>
          <w:vertAlign w:val="superscript"/>
          <w:rPrChange w:id="327" w:author="Wu Donghai" w:date="2021-02-11T10:17:00Z">
            <w:rPr>
              <w:rFonts w:cs="Times New Roman"/>
              <w:noProof/>
              <w:vertAlign w:val="superscript"/>
            </w:rPr>
          </w:rPrChange>
        </w:rPr>
        <w:t>15</w:t>
      </w:r>
      <w:r w:rsidRPr="00680C79">
        <w:rPr>
          <w:rFonts w:cs="Times New Roman"/>
          <w:sz w:val="24"/>
          <w:szCs w:val="24"/>
          <w:rPrChange w:id="328" w:author="Wu Donghai" w:date="2021-02-11T10:17:00Z">
            <w:rPr>
              <w:rFonts w:cs="Times New Roman"/>
            </w:rPr>
          </w:rPrChange>
        </w:rPr>
        <w:t>. Since trees, especially those coniferous trees in boreal zones, are generally dark and have lower albedo to absorb more energy, TCE is also offset by albedo warming</w:t>
      </w:r>
      <w:r w:rsidRPr="00680C79">
        <w:rPr>
          <w:rFonts w:cs="Times New Roman"/>
          <w:noProof/>
          <w:sz w:val="24"/>
          <w:szCs w:val="24"/>
          <w:vertAlign w:val="superscript"/>
          <w:rPrChange w:id="329" w:author="Wu Donghai" w:date="2021-02-11T10:17:00Z">
            <w:rPr>
              <w:rFonts w:cs="Times New Roman"/>
              <w:noProof/>
              <w:vertAlign w:val="superscript"/>
            </w:rPr>
          </w:rPrChange>
        </w:rPr>
        <w:t>16,17</w:t>
      </w:r>
      <w:r w:rsidRPr="00680C79">
        <w:rPr>
          <w:rFonts w:cs="Times New Roman"/>
          <w:sz w:val="24"/>
          <w:szCs w:val="24"/>
          <w:rPrChange w:id="330" w:author="Wu Donghai" w:date="2021-02-11T10:17:00Z">
            <w:rPr>
              <w:rFonts w:cs="Times New Roman"/>
            </w:rPr>
          </w:rPrChange>
        </w:rPr>
        <w:t>. Because of these trade-offs, TCE in cities located in different regions should be treated differently. Nevertheless, the global patterns of TCE remain unknown.</w:t>
      </w:r>
    </w:p>
    <w:p w14:paraId="3D3EA3F4" w14:textId="77777777" w:rsidR="00757628" w:rsidRPr="00680C79" w:rsidRDefault="00757628" w:rsidP="00680C79">
      <w:pPr>
        <w:spacing w:line="360" w:lineRule="auto"/>
        <w:ind w:firstLine="288"/>
        <w:rPr>
          <w:rFonts w:cs="Times New Roman"/>
          <w:sz w:val="24"/>
          <w:szCs w:val="24"/>
          <w:rPrChange w:id="331" w:author="Wu Donghai" w:date="2021-02-11T10:17:00Z">
            <w:rPr>
              <w:rFonts w:cs="Times New Roman"/>
            </w:rPr>
          </w:rPrChange>
        </w:rPr>
        <w:pPrChange w:id="332" w:author="Wu Donghai" w:date="2021-02-11T10:19:00Z">
          <w:pPr>
            <w:ind w:firstLine="288"/>
          </w:pPr>
        </w:pPrChange>
      </w:pPr>
      <w:r w:rsidRPr="00680C79">
        <w:rPr>
          <w:rFonts w:cs="Times New Roman"/>
          <w:sz w:val="24"/>
          <w:szCs w:val="24"/>
          <w:rPrChange w:id="333" w:author="Wu Donghai" w:date="2021-02-11T10:17:00Z">
            <w:rPr>
              <w:rFonts w:cs="Times New Roman"/>
            </w:rPr>
          </w:rPrChange>
        </w:rPr>
        <w:t>In this study, by using high-resolution remote sensing datasets, we first generated TCE for 516 global large cities with population more than half a million. Through a non-linear modelling technique, we established a global relationship between TCE and mean annual precipitation (MAP). Then we leveraged TCE and tree cover changes to estimate the cooling benefits from urban afforestation during 2000–2015. Based on climatic scenarios simulated by CMIP6 earth system models, we further predicted the cooling yield from sustained afforestation up to 2030 regarding the current planting scale.</w:t>
      </w:r>
    </w:p>
    <w:p w14:paraId="2724987D" w14:textId="77777777" w:rsidR="00757628" w:rsidRPr="00680C79" w:rsidRDefault="00757628" w:rsidP="00680C79">
      <w:pPr>
        <w:pStyle w:val="Heading1"/>
        <w:spacing w:line="360" w:lineRule="auto"/>
        <w:rPr>
          <w:szCs w:val="24"/>
          <w:rPrChange w:id="334" w:author="Wu Donghai" w:date="2021-02-11T10:17:00Z">
            <w:rPr/>
          </w:rPrChange>
        </w:rPr>
        <w:pPrChange w:id="335" w:author="Wu Donghai" w:date="2021-02-11T10:19:00Z">
          <w:pPr>
            <w:pStyle w:val="Heading1"/>
          </w:pPr>
        </w:pPrChange>
      </w:pPr>
      <w:r w:rsidRPr="00680C79">
        <w:rPr>
          <w:szCs w:val="24"/>
          <w:rPrChange w:id="336" w:author="Wu Donghai" w:date="2021-02-11T10:17:00Z">
            <w:rPr/>
          </w:rPrChange>
        </w:rPr>
        <w:t>Results</w:t>
      </w:r>
    </w:p>
    <w:p w14:paraId="41FACCE0" w14:textId="77777777" w:rsidR="00757628" w:rsidRPr="00680C79" w:rsidRDefault="00757628" w:rsidP="00680C79">
      <w:pPr>
        <w:pStyle w:val="Heading2"/>
        <w:spacing w:line="360" w:lineRule="auto"/>
        <w:rPr>
          <w:sz w:val="24"/>
          <w:szCs w:val="24"/>
          <w:rPrChange w:id="337" w:author="Wu Donghai" w:date="2021-02-11T10:17:00Z">
            <w:rPr/>
          </w:rPrChange>
        </w:rPr>
        <w:pPrChange w:id="338" w:author="Wu Donghai" w:date="2021-02-11T10:19:00Z">
          <w:pPr>
            <w:pStyle w:val="Heading2"/>
          </w:pPr>
        </w:pPrChange>
      </w:pPr>
      <w:r w:rsidRPr="00680C79">
        <w:rPr>
          <w:sz w:val="24"/>
          <w:szCs w:val="24"/>
          <w:rPrChange w:id="339" w:author="Wu Donghai" w:date="2021-02-11T10:17:00Z">
            <w:rPr/>
          </w:rPrChange>
        </w:rPr>
        <w:t>Climate-linked hierarchical TCE</w:t>
      </w:r>
    </w:p>
    <w:p w14:paraId="4D928291" w14:textId="77777777" w:rsidR="00757628" w:rsidRPr="00680C79" w:rsidRDefault="00757628" w:rsidP="00680C79">
      <w:pPr>
        <w:spacing w:line="360" w:lineRule="auto"/>
        <w:rPr>
          <w:rFonts w:cs="Times New Roman"/>
          <w:sz w:val="24"/>
          <w:szCs w:val="24"/>
          <w:rPrChange w:id="340" w:author="Wu Donghai" w:date="2021-02-11T10:17:00Z">
            <w:rPr>
              <w:rFonts w:cs="Times New Roman"/>
            </w:rPr>
          </w:rPrChange>
        </w:rPr>
        <w:pPrChange w:id="341" w:author="Wu Donghai" w:date="2021-02-11T10:19:00Z">
          <w:pPr/>
        </w:pPrChange>
      </w:pPr>
      <w:r w:rsidRPr="00680C79">
        <w:rPr>
          <w:rFonts w:cs="Times New Roman"/>
          <w:sz w:val="24"/>
          <w:szCs w:val="24"/>
          <w:rPrChange w:id="342" w:author="Wu Donghai" w:date="2021-02-11T10:17:00Z">
            <w:rPr>
              <w:rFonts w:cs="Times New Roman"/>
            </w:rPr>
          </w:rPrChange>
        </w:rPr>
        <w:t xml:space="preserve">To quantify the cooling benefits from urban afforestation, we first calculated daytime TCE for 516 global large cities (Fig. 1a). TCE mostly ranges from 0 to 0.2 °C/% with a global mean of 0.16 ± 0.13 °C/% (Supplementary Fig. 1a), indicating that urban trees generally cool the surface down in the daytime. However, it shows a substantial spatial heterogeneity. For example, TCE in the arid western United States (0.28 °C/%) could be more than two times higher than that in the humid east (0.12 °C/%). Likewise, other cities that experience dry climates such as those located in Western Asia, Southern Asia and northern China typically have a TCE larger than 0.2 °C/%. The soaring TCE in cities with MAP less than 500 mm (Fig. 1b) is related to the oasis effect prevalent in arid regions that plants, if well irrigated, can transpire a large amount </w:t>
      </w:r>
      <w:r w:rsidRPr="00680C79">
        <w:rPr>
          <w:rFonts w:cs="Times New Roman"/>
          <w:sz w:val="24"/>
          <w:szCs w:val="24"/>
          <w:rPrChange w:id="343" w:author="Wu Donghai" w:date="2021-02-11T10:17:00Z">
            <w:rPr>
              <w:rFonts w:cs="Times New Roman"/>
            </w:rPr>
          </w:rPrChange>
        </w:rPr>
        <w:lastRenderedPageBreak/>
        <w:t>of water to provide significantly cooling</w:t>
      </w:r>
      <w:r w:rsidRPr="00680C79">
        <w:rPr>
          <w:rFonts w:cs="Times New Roman"/>
          <w:noProof/>
          <w:sz w:val="24"/>
          <w:szCs w:val="24"/>
          <w:vertAlign w:val="superscript"/>
          <w:rPrChange w:id="344" w:author="Wu Donghai" w:date="2021-02-11T10:17:00Z">
            <w:rPr>
              <w:rFonts w:cs="Times New Roman"/>
              <w:noProof/>
              <w:vertAlign w:val="superscript"/>
            </w:rPr>
          </w:rPrChange>
        </w:rPr>
        <w:t>18,19</w:t>
      </w:r>
      <w:r w:rsidRPr="00680C79">
        <w:rPr>
          <w:rFonts w:cs="Times New Roman"/>
          <w:sz w:val="24"/>
          <w:szCs w:val="24"/>
          <w:rPrChange w:id="345" w:author="Wu Donghai" w:date="2021-02-11T10:17:00Z">
            <w:rPr>
              <w:rFonts w:cs="Times New Roman"/>
            </w:rPr>
          </w:rPrChange>
        </w:rPr>
        <w:t xml:space="preserve">. For regions with similar precipitation, TCE was observed latitudinal transitions such as that existed around 40° N in the eastern of United States and 50° N in Europe (Fig. 1a). More than 70% of TCE is less than 0.1 °C/% for cities located higher than 50° N. These results explicitly </w:t>
      </w:r>
      <w:proofErr w:type="spellStart"/>
      <w:r w:rsidRPr="00680C79">
        <w:rPr>
          <w:rFonts w:cs="Times New Roman"/>
          <w:sz w:val="24"/>
          <w:szCs w:val="24"/>
          <w:rPrChange w:id="346" w:author="Wu Donghai" w:date="2021-02-11T10:17:00Z">
            <w:rPr>
              <w:rFonts w:cs="Times New Roman"/>
            </w:rPr>
          </w:rPrChange>
        </w:rPr>
        <w:t>favour</w:t>
      </w:r>
      <w:proofErr w:type="spellEnd"/>
      <w:r w:rsidRPr="00680C79">
        <w:rPr>
          <w:rFonts w:cs="Times New Roman"/>
          <w:sz w:val="24"/>
          <w:szCs w:val="24"/>
          <w:rPrChange w:id="347" w:author="Wu Donghai" w:date="2021-02-11T10:17:00Z">
            <w:rPr>
              <w:rFonts w:cs="Times New Roman"/>
            </w:rPr>
          </w:rPrChange>
        </w:rPr>
        <w:t xml:space="preserve"> a </w:t>
      </w:r>
      <w:proofErr w:type="gramStart"/>
      <w:r w:rsidRPr="00680C79">
        <w:rPr>
          <w:rFonts w:cs="Times New Roman"/>
          <w:sz w:val="24"/>
          <w:szCs w:val="24"/>
          <w:rPrChange w:id="348" w:author="Wu Donghai" w:date="2021-02-11T10:17:00Z">
            <w:rPr>
              <w:rFonts w:cs="Times New Roman"/>
            </w:rPr>
          </w:rPrChange>
        </w:rPr>
        <w:t>climate-regulated</w:t>
      </w:r>
      <w:proofErr w:type="gramEnd"/>
      <w:r w:rsidRPr="00680C79">
        <w:rPr>
          <w:rFonts w:cs="Times New Roman"/>
          <w:sz w:val="24"/>
          <w:szCs w:val="24"/>
          <w:rPrChange w:id="349" w:author="Wu Donghai" w:date="2021-02-11T10:17:00Z">
            <w:rPr>
              <w:rFonts w:cs="Times New Roman"/>
            </w:rPr>
          </w:rPrChange>
        </w:rPr>
        <w:t xml:space="preserve"> TCE.</w:t>
      </w:r>
    </w:p>
    <w:p w14:paraId="14EE3C5A" w14:textId="128E1341" w:rsidR="008942DE" w:rsidRPr="00680C79" w:rsidRDefault="00757628" w:rsidP="00680C79">
      <w:pPr>
        <w:spacing w:line="360" w:lineRule="auto"/>
        <w:rPr>
          <w:rFonts w:cs="Times New Roman"/>
          <w:sz w:val="24"/>
          <w:szCs w:val="24"/>
          <w:rPrChange w:id="350" w:author="Wu Donghai" w:date="2021-02-11T10:17:00Z">
            <w:rPr>
              <w:rFonts w:cs="Times New Roman"/>
            </w:rPr>
          </w:rPrChange>
        </w:rPr>
        <w:pPrChange w:id="351" w:author="Wu Donghai" w:date="2021-02-11T10:19:00Z">
          <w:pPr/>
        </w:pPrChange>
      </w:pPr>
      <w:r w:rsidRPr="00680C79">
        <w:rPr>
          <w:rFonts w:cs="Times New Roman"/>
          <w:sz w:val="24"/>
          <w:szCs w:val="24"/>
          <w:rPrChange w:id="352" w:author="Wu Donghai" w:date="2021-02-11T10:17:00Z">
            <w:rPr>
              <w:rFonts w:cs="Times New Roman"/>
            </w:rPr>
          </w:rPrChange>
        </w:rPr>
        <w:t>Accordingly, we established a nested allometric relationship between TCE and MAP across four latitudinal transects, namely 0°–20° N/S, 20°–40° N/S, 40°–50° N/S, and &gt; 50° N/S (Fig. 1b). The model characterizes TCE as a hierarchical structure that suggests TCE in cities near the equator could be from 0.04 to 0.52 °C/% stronger than that in higher latitudes, depending on different wet conditions. Thus, it helps explain why larger TCE even occurs in more humid Southeast Asian cities (0.14 °C/%) than relatively dry Japanese cities (0.11 °C/%). As is known for natural forests</w:t>
      </w:r>
      <w:r w:rsidRPr="00680C79">
        <w:rPr>
          <w:rFonts w:cs="Times New Roman"/>
          <w:noProof/>
          <w:sz w:val="24"/>
          <w:szCs w:val="24"/>
          <w:vertAlign w:val="superscript"/>
          <w:rPrChange w:id="353" w:author="Wu Donghai" w:date="2021-02-11T10:17:00Z">
            <w:rPr>
              <w:rFonts w:cs="Times New Roman"/>
              <w:noProof/>
              <w:vertAlign w:val="superscript"/>
            </w:rPr>
          </w:rPrChange>
        </w:rPr>
        <w:t>17,20</w:t>
      </w:r>
      <w:r w:rsidRPr="00680C79">
        <w:rPr>
          <w:rFonts w:cs="Times New Roman"/>
          <w:sz w:val="24"/>
          <w:szCs w:val="24"/>
          <w:rPrChange w:id="354" w:author="Wu Donghai" w:date="2021-02-11T10:17:00Z">
            <w:rPr>
              <w:rFonts w:cs="Times New Roman"/>
            </w:rPr>
          </w:rPrChange>
        </w:rPr>
        <w:t xml:space="preserve">, these latitudinal hierarchies of urban trees are intrinsic to the competing effect of transpirative cooling and albedo warming (Supplementary Fig. 2). </w:t>
      </w:r>
      <w:r w:rsidRPr="00680C79">
        <w:rPr>
          <w:rFonts w:cs="Times New Roman" w:hint="eastAsia"/>
          <w:sz w:val="24"/>
          <w:szCs w:val="24"/>
          <w:rPrChange w:id="355" w:author="Wu Donghai" w:date="2021-02-11T10:17:00Z">
            <w:rPr>
              <w:rFonts w:cs="Times New Roman" w:hint="eastAsia"/>
            </w:rPr>
          </w:rPrChange>
        </w:rPr>
        <w:t>T</w:t>
      </w:r>
      <w:r w:rsidRPr="00680C79">
        <w:rPr>
          <w:rFonts w:cs="Times New Roman"/>
          <w:sz w:val="24"/>
          <w:szCs w:val="24"/>
          <w:rPrChange w:id="356" w:author="Wu Donghai" w:date="2021-02-11T10:17:00Z">
            <w:rPr>
              <w:rFonts w:cs="Times New Roman"/>
            </w:rPr>
          </w:rPrChange>
        </w:rPr>
        <w:t>rees in tropical cities maintain the maximal change of latent heat (∆LE, Supplementary Fig. 2a) and daytime energy residual (∆E, Supplementary Fig. 2c) to provide cooling. Yet as the latitude rises, they are damped both by decreased photosynthetically active radiation and increased albedo warming. In cities higher than 50° N, almost all latent heat was offset by the energy absorbed, resulting in minor cooling effects. Meanwhile, these biophysical responses are suppressed by increased humidity, further supporting the allometric TCE–MAP relationship.</w:t>
      </w:r>
    </w:p>
    <w:p w14:paraId="2BAFACD6" w14:textId="77777777" w:rsidR="00757628" w:rsidRPr="00680C79" w:rsidRDefault="00757628" w:rsidP="00680C79">
      <w:pPr>
        <w:spacing w:line="360" w:lineRule="auto"/>
        <w:rPr>
          <w:rFonts w:cs="Times New Roman"/>
          <w:sz w:val="24"/>
          <w:szCs w:val="24"/>
          <w:rPrChange w:id="357" w:author="Wu Donghai" w:date="2021-02-11T10:17:00Z">
            <w:rPr>
              <w:rFonts w:cs="Times New Roman"/>
            </w:rPr>
          </w:rPrChange>
        </w:rPr>
        <w:pPrChange w:id="358" w:author="Wu Donghai" w:date="2021-02-11T10:19:00Z">
          <w:pPr/>
        </w:pPrChange>
      </w:pPr>
      <w:r w:rsidRPr="00680C79">
        <w:rPr>
          <w:noProof/>
          <w:sz w:val="24"/>
          <w:szCs w:val="24"/>
          <w:rPrChange w:id="359" w:author="Wu Donghai" w:date="2021-02-11T10:17:00Z">
            <w:rPr>
              <w:noProof/>
            </w:rPr>
          </w:rPrChange>
        </w:rPr>
        <w:drawing>
          <wp:inline distT="0" distB="0" distL="0" distR="0" wp14:anchorId="38BCAAA1" wp14:editId="38EAA4A7">
            <wp:extent cx="5274310" cy="25812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581275"/>
                    </a:xfrm>
                    <a:prstGeom prst="rect">
                      <a:avLst/>
                    </a:prstGeom>
                  </pic:spPr>
                </pic:pic>
              </a:graphicData>
            </a:graphic>
          </wp:inline>
        </w:drawing>
      </w:r>
    </w:p>
    <w:p w14:paraId="0D866B1B" w14:textId="77777777" w:rsidR="00757628" w:rsidRPr="00680C79" w:rsidRDefault="00757628" w:rsidP="00680C79">
      <w:pPr>
        <w:spacing w:line="360" w:lineRule="auto"/>
        <w:rPr>
          <w:rFonts w:cs="Times New Roman"/>
          <w:sz w:val="24"/>
          <w:szCs w:val="24"/>
          <w:rPrChange w:id="360" w:author="Wu Donghai" w:date="2021-02-11T10:17:00Z">
            <w:rPr>
              <w:rFonts w:cs="Times New Roman"/>
            </w:rPr>
          </w:rPrChange>
        </w:rPr>
        <w:pPrChange w:id="361" w:author="Wu Donghai" w:date="2021-02-11T10:19:00Z">
          <w:pPr/>
        </w:pPrChange>
      </w:pPr>
      <w:r w:rsidRPr="00680C79">
        <w:rPr>
          <w:rFonts w:cs="Times New Roman"/>
          <w:b/>
          <w:sz w:val="24"/>
          <w:szCs w:val="24"/>
          <w:rPrChange w:id="362" w:author="Wu Donghai" w:date="2021-02-11T10:17:00Z">
            <w:rPr>
              <w:rFonts w:cs="Times New Roman"/>
              <w:b/>
            </w:rPr>
          </w:rPrChange>
        </w:rPr>
        <w:t>Fig. 1</w:t>
      </w:r>
      <w:r w:rsidRPr="00680C79">
        <w:rPr>
          <w:rFonts w:cs="Times New Roman"/>
          <w:sz w:val="24"/>
          <w:szCs w:val="24"/>
          <w:rPrChange w:id="363" w:author="Wu Donghai" w:date="2021-02-11T10:17:00Z">
            <w:rPr>
              <w:rFonts w:cs="Times New Roman"/>
            </w:rPr>
          </w:rPrChange>
        </w:rPr>
        <w:t xml:space="preserve"> TCE of global cities. </w:t>
      </w:r>
      <w:r w:rsidRPr="00680C79">
        <w:rPr>
          <w:rFonts w:cs="Times New Roman"/>
          <w:b/>
          <w:sz w:val="24"/>
          <w:szCs w:val="24"/>
          <w:rPrChange w:id="364" w:author="Wu Donghai" w:date="2021-02-11T10:17:00Z">
            <w:rPr>
              <w:rFonts w:cs="Times New Roman"/>
              <w:b/>
            </w:rPr>
          </w:rPrChange>
        </w:rPr>
        <w:t>a,</w:t>
      </w:r>
      <w:r w:rsidRPr="00680C79">
        <w:rPr>
          <w:rFonts w:cs="Times New Roman"/>
          <w:sz w:val="24"/>
          <w:szCs w:val="24"/>
          <w:rPrChange w:id="365" w:author="Wu Donghai" w:date="2021-02-11T10:17:00Z">
            <w:rPr>
              <w:rFonts w:cs="Times New Roman"/>
            </w:rPr>
          </w:rPrChange>
        </w:rPr>
        <w:t xml:space="preserve"> TCE for 516 global large cities with a population greater than half a million. Higher TCE values suggest more surface cooling benefits in a 30 × 30 urban </w:t>
      </w:r>
      <w:r w:rsidRPr="00680C79">
        <w:rPr>
          <w:rFonts w:cs="Times New Roman"/>
          <w:sz w:val="24"/>
          <w:szCs w:val="24"/>
          <w:rPrChange w:id="366" w:author="Wu Donghai" w:date="2021-02-11T10:17:00Z">
            <w:rPr>
              <w:rFonts w:cs="Times New Roman"/>
            </w:rPr>
          </w:rPrChange>
        </w:rPr>
        <w:lastRenderedPageBreak/>
        <w:t xml:space="preserve">pixel for a 1% increase in urban tree cover. The base map is the downscaled </w:t>
      </w:r>
      <w:proofErr w:type="spellStart"/>
      <w:r w:rsidRPr="00680C79">
        <w:rPr>
          <w:rFonts w:cs="Times New Roman"/>
          <w:sz w:val="24"/>
          <w:szCs w:val="24"/>
          <w:rPrChange w:id="367" w:author="Wu Donghai" w:date="2021-02-11T10:17:00Z">
            <w:rPr>
              <w:rFonts w:cs="Times New Roman"/>
            </w:rPr>
          </w:rPrChange>
        </w:rPr>
        <w:t>WorldClim</w:t>
      </w:r>
      <w:proofErr w:type="spellEnd"/>
      <w:r w:rsidRPr="00680C79">
        <w:rPr>
          <w:rFonts w:cs="Times New Roman"/>
          <w:sz w:val="24"/>
          <w:szCs w:val="24"/>
          <w:rPrChange w:id="368" w:author="Wu Donghai" w:date="2021-02-11T10:17:00Z">
            <w:rPr>
              <w:rFonts w:cs="Times New Roman"/>
            </w:rPr>
          </w:rPrChange>
        </w:rPr>
        <w:t xml:space="preserve"> MAP. </w:t>
      </w:r>
      <w:r w:rsidRPr="00680C79">
        <w:rPr>
          <w:rFonts w:cs="Times New Roman"/>
          <w:b/>
          <w:sz w:val="24"/>
          <w:szCs w:val="24"/>
          <w:rPrChange w:id="369" w:author="Wu Donghai" w:date="2021-02-11T10:17:00Z">
            <w:rPr>
              <w:rFonts w:cs="Times New Roman"/>
              <w:b/>
            </w:rPr>
          </w:rPrChange>
        </w:rPr>
        <w:t>b,</w:t>
      </w:r>
      <w:r w:rsidRPr="00680C79">
        <w:rPr>
          <w:rFonts w:cs="Times New Roman"/>
          <w:sz w:val="24"/>
          <w:szCs w:val="24"/>
          <w:rPrChange w:id="370" w:author="Wu Donghai" w:date="2021-02-11T10:17:00Z">
            <w:rPr>
              <w:rFonts w:cs="Times New Roman"/>
            </w:rPr>
          </w:rPrChange>
        </w:rPr>
        <w:t xml:space="preserve"> A hierarchical model of global TCE. Each point represents the TCE in a specific city. The latitudinal hierarchies (indicated by points with a different </w:t>
      </w:r>
      <w:proofErr w:type="spellStart"/>
      <w:r w:rsidRPr="00680C79">
        <w:rPr>
          <w:rFonts w:cs="Times New Roman"/>
          <w:sz w:val="24"/>
          <w:szCs w:val="24"/>
          <w:rPrChange w:id="371" w:author="Wu Donghai" w:date="2021-02-11T10:17:00Z">
            <w:rPr>
              <w:rFonts w:cs="Times New Roman"/>
            </w:rPr>
          </w:rPrChange>
        </w:rPr>
        <w:t>colour</w:t>
      </w:r>
      <w:proofErr w:type="spellEnd"/>
      <w:r w:rsidRPr="00680C79">
        <w:rPr>
          <w:rFonts w:cs="Times New Roman"/>
          <w:sz w:val="24"/>
          <w:szCs w:val="24"/>
          <w:rPrChange w:id="372" w:author="Wu Donghai" w:date="2021-02-11T10:17:00Z">
            <w:rPr>
              <w:rFonts w:cs="Times New Roman"/>
            </w:rPr>
          </w:rPrChange>
        </w:rPr>
        <w:t xml:space="preserve">) for four latitudinal transects i.e., 0°–20° N/S, 20°–40° N/S, 40°–50° N/S, and &gt; 50° N/S, are nested in the allometric TCE-MAP relationship. The curves are the established hierarchical model </w:t>
      </w:r>
      <w:r w:rsidRPr="00680C79">
        <w:rPr>
          <w:rFonts w:cs="Times New Roman" w:hint="eastAsia"/>
          <w:sz w:val="24"/>
          <w:szCs w:val="24"/>
          <w:rPrChange w:id="373" w:author="Wu Donghai" w:date="2021-02-11T10:17:00Z">
            <w:rPr>
              <w:rFonts w:cs="Times New Roman" w:hint="eastAsia"/>
            </w:rPr>
          </w:rPrChange>
        </w:rPr>
        <w:t>corresponding</w:t>
      </w:r>
      <w:r w:rsidRPr="00680C79">
        <w:rPr>
          <w:rFonts w:cs="Times New Roman"/>
          <w:sz w:val="24"/>
          <w:szCs w:val="24"/>
          <w:rPrChange w:id="374" w:author="Wu Donghai" w:date="2021-02-11T10:17:00Z">
            <w:rPr>
              <w:rFonts w:cs="Times New Roman"/>
            </w:rPr>
          </w:rPrChange>
        </w:rPr>
        <w:t xml:space="preserve"> to latitudinal transects. The inset figure shows the performance of the model (</w:t>
      </w:r>
      <w:r w:rsidRPr="00680C79">
        <w:rPr>
          <w:rFonts w:cs="Times New Roman"/>
          <w:i/>
          <w:sz w:val="24"/>
          <w:szCs w:val="24"/>
          <w:rPrChange w:id="375" w:author="Wu Donghai" w:date="2021-02-11T10:17:00Z">
            <w:rPr>
              <w:rFonts w:cs="Times New Roman"/>
              <w:i/>
            </w:rPr>
          </w:rPrChange>
        </w:rPr>
        <w:t>R</w:t>
      </w:r>
      <w:r w:rsidRPr="00680C79">
        <w:rPr>
          <w:rFonts w:cs="Times New Roman"/>
          <w:sz w:val="24"/>
          <w:szCs w:val="24"/>
          <w:vertAlign w:val="superscript"/>
          <w:rPrChange w:id="376" w:author="Wu Donghai" w:date="2021-02-11T10:17:00Z">
            <w:rPr>
              <w:rFonts w:cs="Times New Roman"/>
              <w:vertAlign w:val="superscript"/>
            </w:rPr>
          </w:rPrChange>
        </w:rPr>
        <w:t>2</w:t>
      </w:r>
      <w:r w:rsidRPr="00680C79">
        <w:rPr>
          <w:rFonts w:cs="Times New Roman"/>
          <w:sz w:val="24"/>
          <w:szCs w:val="24"/>
          <w:rPrChange w:id="377" w:author="Wu Donghai" w:date="2021-02-11T10:17:00Z">
            <w:rPr>
              <w:rFonts w:cs="Times New Roman"/>
            </w:rPr>
          </w:rPrChange>
        </w:rPr>
        <w:t xml:space="preserve"> = 0.54, RMSE = 0.09 °C/%).</w:t>
      </w:r>
    </w:p>
    <w:p w14:paraId="78C7AAB8" w14:textId="77777777" w:rsidR="00757628" w:rsidRPr="00680C79" w:rsidRDefault="00757628" w:rsidP="00680C79">
      <w:pPr>
        <w:spacing w:line="360" w:lineRule="auto"/>
        <w:rPr>
          <w:rFonts w:cs="Times New Roman"/>
          <w:sz w:val="24"/>
          <w:szCs w:val="24"/>
          <w:rPrChange w:id="378" w:author="Wu Donghai" w:date="2021-02-11T10:17:00Z">
            <w:rPr>
              <w:rFonts w:cs="Times New Roman"/>
            </w:rPr>
          </w:rPrChange>
        </w:rPr>
        <w:pPrChange w:id="379" w:author="Wu Donghai" w:date="2021-02-11T10:19:00Z">
          <w:pPr/>
        </w:pPrChange>
      </w:pPr>
    </w:p>
    <w:p w14:paraId="1EED52BA" w14:textId="77777777" w:rsidR="00757628" w:rsidRPr="00680C79" w:rsidRDefault="00757628" w:rsidP="00680C79">
      <w:pPr>
        <w:pStyle w:val="Heading2"/>
        <w:spacing w:line="360" w:lineRule="auto"/>
        <w:rPr>
          <w:sz w:val="24"/>
          <w:szCs w:val="24"/>
          <w:rPrChange w:id="380" w:author="Wu Donghai" w:date="2021-02-11T10:17:00Z">
            <w:rPr/>
          </w:rPrChange>
        </w:rPr>
        <w:pPrChange w:id="381" w:author="Wu Donghai" w:date="2021-02-11T10:19:00Z">
          <w:pPr>
            <w:pStyle w:val="Heading2"/>
          </w:pPr>
        </w:pPrChange>
      </w:pPr>
      <w:r w:rsidRPr="00680C79">
        <w:rPr>
          <w:sz w:val="24"/>
          <w:szCs w:val="24"/>
          <w:rPrChange w:id="382" w:author="Wu Donghai" w:date="2021-02-11T10:17:00Z">
            <w:rPr/>
          </w:rPrChange>
        </w:rPr>
        <w:t>1 °C surface cooling from urban afforestation</w:t>
      </w:r>
    </w:p>
    <w:p w14:paraId="118B630B" w14:textId="77777777" w:rsidR="00757628" w:rsidRPr="00680C79" w:rsidRDefault="00757628" w:rsidP="00680C79">
      <w:pPr>
        <w:spacing w:line="360" w:lineRule="auto"/>
        <w:rPr>
          <w:rFonts w:cs="Times New Roman"/>
          <w:sz w:val="24"/>
          <w:szCs w:val="24"/>
          <w:rPrChange w:id="383" w:author="Wu Donghai" w:date="2021-02-11T10:17:00Z">
            <w:rPr>
              <w:rFonts w:cs="Times New Roman"/>
            </w:rPr>
          </w:rPrChange>
        </w:rPr>
        <w:pPrChange w:id="384" w:author="Wu Donghai" w:date="2021-02-11T10:19:00Z">
          <w:pPr/>
        </w:pPrChange>
      </w:pPr>
      <w:r w:rsidRPr="00680C79">
        <w:rPr>
          <w:rFonts w:cs="Times New Roman"/>
          <w:sz w:val="24"/>
          <w:szCs w:val="24"/>
          <w:rPrChange w:id="385" w:author="Wu Donghai" w:date="2021-02-11T10:17:00Z">
            <w:rPr>
              <w:rFonts w:cs="Times New Roman"/>
            </w:rPr>
          </w:rPrChange>
        </w:rPr>
        <w:t>By comparing a global Landsat-based tree canopy cover data</w:t>
      </w:r>
      <w:r w:rsidRPr="00680C79">
        <w:rPr>
          <w:rFonts w:cs="Times New Roman"/>
          <w:noProof/>
          <w:sz w:val="24"/>
          <w:szCs w:val="24"/>
          <w:vertAlign w:val="superscript"/>
          <w:rPrChange w:id="386" w:author="Wu Donghai" w:date="2021-02-11T10:17:00Z">
            <w:rPr>
              <w:rFonts w:cs="Times New Roman"/>
              <w:noProof/>
              <w:vertAlign w:val="superscript"/>
            </w:rPr>
          </w:rPrChange>
        </w:rPr>
        <w:t>21</w:t>
      </w:r>
      <w:r w:rsidRPr="00680C79">
        <w:rPr>
          <w:rFonts w:cs="Times New Roman"/>
          <w:sz w:val="24"/>
          <w:szCs w:val="24"/>
          <w:rPrChange w:id="387" w:author="Wu Donghai" w:date="2021-02-11T10:17:00Z">
            <w:rPr>
              <w:rFonts w:cs="Times New Roman"/>
            </w:rPr>
          </w:rPrChange>
        </w:rPr>
        <w:t xml:space="preserve"> in 2000 and 2015, we found that urban afforestation was taken place in more than 90% cities with a global averaged </w:t>
      </w:r>
      <w:r w:rsidRPr="00680C79">
        <w:rPr>
          <w:rFonts w:cs="Times New Roman" w:hint="eastAsia"/>
          <w:sz w:val="24"/>
          <w:szCs w:val="24"/>
          <w:rPrChange w:id="388" w:author="Wu Donghai" w:date="2021-02-11T10:17:00Z">
            <w:rPr>
              <w:rFonts w:cs="Times New Roman" w:hint="eastAsia"/>
            </w:rPr>
          </w:rPrChange>
        </w:rPr>
        <w:t>tree</w:t>
      </w:r>
      <w:r w:rsidRPr="00680C79">
        <w:rPr>
          <w:rFonts w:cs="Times New Roman"/>
          <w:sz w:val="24"/>
          <w:szCs w:val="24"/>
          <w:rPrChange w:id="389" w:author="Wu Donghai" w:date="2021-02-11T10:17:00Z">
            <w:rPr>
              <w:rFonts w:cs="Times New Roman"/>
            </w:rPr>
          </w:rPrChange>
        </w:rPr>
        <w:t xml:space="preserve"> cover increase of 5 ± 4% (Fig. 2). Significant afforestation that larger than the global mean (5% tree cover increase) occurred in 45% of these cities </w:t>
      </w:r>
      <w:r w:rsidRPr="00680C79">
        <w:rPr>
          <w:rFonts w:cs="Times New Roman" w:hint="eastAsia"/>
          <w:sz w:val="24"/>
          <w:szCs w:val="24"/>
          <w:rPrChange w:id="390" w:author="Wu Donghai" w:date="2021-02-11T10:17:00Z">
            <w:rPr>
              <w:rFonts w:cs="Times New Roman" w:hint="eastAsia"/>
            </w:rPr>
          </w:rPrChange>
        </w:rPr>
        <w:t>mai</w:t>
      </w:r>
      <w:r w:rsidRPr="00680C79">
        <w:rPr>
          <w:rFonts w:cs="Times New Roman"/>
          <w:sz w:val="24"/>
          <w:szCs w:val="24"/>
          <w:rPrChange w:id="391" w:author="Wu Donghai" w:date="2021-02-11T10:17:00Z">
            <w:rPr>
              <w:rFonts w:cs="Times New Roman"/>
            </w:rPr>
          </w:rPrChange>
        </w:rPr>
        <w:t>nly clustered in Europe showing the largest increase (9.6%), followed by eastern North America (7.2%), North China (6.4%) and South Asia (6.3%). These fast changes can be mainly related to large-scale urban afforestation programs. For example, many tree programs were implemented in London to add and improve greenery</w:t>
      </w:r>
      <w:r w:rsidRPr="00680C79">
        <w:rPr>
          <w:rFonts w:cs="Times New Roman"/>
          <w:noProof/>
          <w:sz w:val="24"/>
          <w:szCs w:val="24"/>
          <w:vertAlign w:val="superscript"/>
          <w:rPrChange w:id="392" w:author="Wu Donghai" w:date="2021-02-11T10:17:00Z">
            <w:rPr>
              <w:rFonts w:cs="Times New Roman"/>
              <w:noProof/>
              <w:vertAlign w:val="superscript"/>
            </w:rPr>
          </w:rPrChange>
        </w:rPr>
        <w:t>22</w:t>
      </w:r>
      <w:r w:rsidRPr="00680C79">
        <w:rPr>
          <w:rFonts w:cs="Times New Roman"/>
          <w:sz w:val="24"/>
          <w:szCs w:val="24"/>
          <w:rPrChange w:id="393" w:author="Wu Donghai" w:date="2021-02-11T10:17:00Z">
            <w:rPr>
              <w:rFonts w:cs="Times New Roman"/>
            </w:rPr>
          </w:rPrChange>
        </w:rPr>
        <w:t>. Likewise, Beijing launched several times’ greenbelts plantation and the plain afforestation project that help plant a gross of about 100 million trees</w:t>
      </w:r>
      <w:r w:rsidRPr="00680C79">
        <w:rPr>
          <w:rFonts w:cs="Times New Roman"/>
          <w:noProof/>
          <w:sz w:val="24"/>
          <w:szCs w:val="24"/>
          <w:vertAlign w:val="superscript"/>
          <w:rPrChange w:id="394" w:author="Wu Donghai" w:date="2021-02-11T10:17:00Z">
            <w:rPr>
              <w:rFonts w:cs="Times New Roman"/>
              <w:noProof/>
              <w:vertAlign w:val="superscript"/>
            </w:rPr>
          </w:rPrChange>
        </w:rPr>
        <w:t>23,24</w:t>
      </w:r>
      <w:r w:rsidRPr="00680C79">
        <w:rPr>
          <w:rFonts w:cs="Times New Roman"/>
          <w:sz w:val="24"/>
          <w:szCs w:val="24"/>
          <w:rPrChange w:id="395" w:author="Wu Donghai" w:date="2021-02-11T10:17:00Z">
            <w:rPr>
              <w:rFonts w:cs="Times New Roman"/>
            </w:rPr>
          </w:rPrChange>
        </w:rPr>
        <w:t>. In contrast, less than 10% cities mainly located in South China and Southeast Asia had undergone deforestation with an averaged tree cover decrease of 2%.</w:t>
      </w:r>
    </w:p>
    <w:p w14:paraId="2B635CB0" w14:textId="77777777" w:rsidR="00757628" w:rsidRPr="00680C79" w:rsidRDefault="00757628" w:rsidP="00680C79">
      <w:pPr>
        <w:spacing w:line="360" w:lineRule="auto"/>
        <w:ind w:firstLine="288"/>
        <w:rPr>
          <w:rFonts w:cs="Times New Roman"/>
          <w:sz w:val="24"/>
          <w:szCs w:val="24"/>
          <w:rPrChange w:id="396" w:author="Wu Donghai" w:date="2021-02-11T10:17:00Z">
            <w:rPr>
              <w:rFonts w:cs="Times New Roman"/>
            </w:rPr>
          </w:rPrChange>
        </w:rPr>
        <w:pPrChange w:id="397" w:author="Wu Donghai" w:date="2021-02-11T10:19:00Z">
          <w:pPr>
            <w:ind w:firstLine="288"/>
          </w:pPr>
        </w:pPrChange>
      </w:pPr>
      <w:r w:rsidRPr="00680C79">
        <w:rPr>
          <w:rFonts w:cs="Times New Roman"/>
          <w:sz w:val="24"/>
          <w:szCs w:val="24"/>
          <w:rPrChange w:id="398" w:author="Wu Donghai" w:date="2021-02-11T10:17:00Z">
            <w:rPr>
              <w:rFonts w:cs="Times New Roman"/>
            </w:rPr>
          </w:rPrChange>
        </w:rPr>
        <w:t xml:space="preserve">The surface cooling benefits from such global urban afforestation yield a mean of 0.7 ± 0.4 °C (Supplementary Fig. 1b, Fig. 3), whereas the cooling achieved in cities with significant afforestation (&gt; 5% tree cover increase) was up to 1 °C. Some of the extreme cases including Dnipro (12%, Ukraine), Minneapolis (12%, the United States) and Paris (9%, France) was approaching (even more than) 1.5 °C. Conversely, cities with deforestation on average resulted in 0.2 °C urban warming. On the city scale, unlike evenly distributed in cities such as Moscow (Fig. 3c) and Beijing (Fig. 3d), the increase of urban trees associated with their cooling benefits exhibit substantial intra-urban variation in many cities such as Detroit (Fig. 3a), Lusaka (Fig. 3j), and Melbourne (Fig. 3l). Despite an overall cooling of more than 1°C achieved, the eastern </w:t>
      </w:r>
      <w:r w:rsidRPr="00680C79">
        <w:rPr>
          <w:rFonts w:cs="Times New Roman"/>
          <w:sz w:val="24"/>
          <w:szCs w:val="24"/>
          <w:rPrChange w:id="399" w:author="Wu Donghai" w:date="2021-02-11T10:17:00Z">
            <w:rPr>
              <w:rFonts w:cs="Times New Roman"/>
            </w:rPr>
          </w:rPrChange>
        </w:rPr>
        <w:lastRenderedPageBreak/>
        <w:t>parts of Detroit and northwest Melbourne are barely covered by trees, thus suffering from apparent surface heat stress.</w:t>
      </w:r>
    </w:p>
    <w:p w14:paraId="1DE78E8D" w14:textId="77777777" w:rsidR="00757628" w:rsidRPr="00680C79" w:rsidRDefault="00757628" w:rsidP="00680C79">
      <w:pPr>
        <w:spacing w:line="360" w:lineRule="auto"/>
        <w:ind w:firstLine="288"/>
        <w:rPr>
          <w:rFonts w:cs="Times New Roman"/>
          <w:sz w:val="24"/>
          <w:szCs w:val="24"/>
          <w:rPrChange w:id="400" w:author="Wu Donghai" w:date="2021-02-11T10:17:00Z">
            <w:rPr>
              <w:rFonts w:cs="Times New Roman"/>
            </w:rPr>
          </w:rPrChange>
        </w:rPr>
        <w:pPrChange w:id="401" w:author="Wu Donghai" w:date="2021-02-11T10:19:00Z">
          <w:pPr>
            <w:ind w:firstLine="288"/>
          </w:pPr>
        </w:pPrChange>
      </w:pPr>
    </w:p>
    <w:p w14:paraId="57547D0E" w14:textId="77777777" w:rsidR="00757628" w:rsidRPr="00680C79" w:rsidRDefault="00757628" w:rsidP="00680C79">
      <w:pPr>
        <w:spacing w:line="360" w:lineRule="auto"/>
        <w:ind w:firstLine="288"/>
        <w:rPr>
          <w:rFonts w:cs="Times New Roman"/>
          <w:sz w:val="24"/>
          <w:szCs w:val="24"/>
          <w:rPrChange w:id="402" w:author="Wu Donghai" w:date="2021-02-11T10:17:00Z">
            <w:rPr>
              <w:rFonts w:cs="Times New Roman"/>
            </w:rPr>
          </w:rPrChange>
        </w:rPr>
        <w:pPrChange w:id="403" w:author="Wu Donghai" w:date="2021-02-11T10:19:00Z">
          <w:pPr>
            <w:ind w:firstLine="288"/>
          </w:pPr>
        </w:pPrChange>
      </w:pPr>
    </w:p>
    <w:p w14:paraId="5F4E6703" w14:textId="77777777" w:rsidR="00757628" w:rsidRPr="00680C79" w:rsidRDefault="00757628" w:rsidP="000A1BBA">
      <w:pPr>
        <w:spacing w:line="360" w:lineRule="auto"/>
        <w:jc w:val="center"/>
        <w:rPr>
          <w:rFonts w:cs="Times New Roman"/>
          <w:sz w:val="24"/>
          <w:szCs w:val="24"/>
          <w:rPrChange w:id="404" w:author="Wu Donghai" w:date="2021-02-11T10:17:00Z">
            <w:rPr>
              <w:rFonts w:cs="Times New Roman"/>
            </w:rPr>
          </w:rPrChange>
        </w:rPr>
        <w:pPrChange w:id="405" w:author="Wu Donghai" w:date="2021-02-11T12:12:00Z">
          <w:pPr/>
        </w:pPrChange>
      </w:pPr>
      <w:r w:rsidRPr="00680C79">
        <w:rPr>
          <w:noProof/>
          <w:sz w:val="24"/>
          <w:szCs w:val="24"/>
          <w:rPrChange w:id="406" w:author="Wu Donghai" w:date="2021-02-11T10:17:00Z">
            <w:rPr>
              <w:noProof/>
            </w:rPr>
          </w:rPrChange>
        </w:rPr>
        <w:drawing>
          <wp:inline distT="0" distB="0" distL="0" distR="0" wp14:anchorId="1CBB5D0F" wp14:editId="5AEDB960">
            <wp:extent cx="5274310" cy="25742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574290"/>
                    </a:xfrm>
                    <a:prstGeom prst="rect">
                      <a:avLst/>
                    </a:prstGeom>
                  </pic:spPr>
                </pic:pic>
              </a:graphicData>
            </a:graphic>
          </wp:inline>
        </w:drawing>
      </w:r>
    </w:p>
    <w:p w14:paraId="5DD2D1A1" w14:textId="77777777" w:rsidR="00757628" w:rsidRPr="00680C79" w:rsidRDefault="00757628" w:rsidP="00680C79">
      <w:pPr>
        <w:spacing w:line="360" w:lineRule="auto"/>
        <w:rPr>
          <w:rFonts w:cs="Times New Roman"/>
          <w:sz w:val="24"/>
          <w:szCs w:val="24"/>
          <w:rPrChange w:id="407" w:author="Wu Donghai" w:date="2021-02-11T10:17:00Z">
            <w:rPr>
              <w:rFonts w:cs="Times New Roman"/>
            </w:rPr>
          </w:rPrChange>
        </w:rPr>
        <w:pPrChange w:id="408" w:author="Wu Donghai" w:date="2021-02-11T10:19:00Z">
          <w:pPr/>
        </w:pPrChange>
      </w:pPr>
      <w:r w:rsidRPr="00680C79">
        <w:rPr>
          <w:rFonts w:cs="Times New Roman"/>
          <w:b/>
          <w:sz w:val="24"/>
          <w:szCs w:val="24"/>
          <w:rPrChange w:id="409" w:author="Wu Donghai" w:date="2021-02-11T10:17:00Z">
            <w:rPr>
              <w:rFonts w:cs="Times New Roman"/>
              <w:b/>
            </w:rPr>
          </w:rPrChange>
        </w:rPr>
        <w:t>Fig. 2</w:t>
      </w:r>
      <w:r w:rsidRPr="00680C79">
        <w:rPr>
          <w:rFonts w:cs="Times New Roman"/>
          <w:sz w:val="24"/>
          <w:szCs w:val="24"/>
          <w:rPrChange w:id="410" w:author="Wu Donghai" w:date="2021-02-11T10:17:00Z">
            <w:rPr>
              <w:rFonts w:cs="Times New Roman"/>
            </w:rPr>
          </w:rPrChange>
        </w:rPr>
        <w:t xml:space="preserve"> Tree cover change from 2000 to 2015. </w:t>
      </w:r>
      <w:r w:rsidRPr="00680C79">
        <w:rPr>
          <w:rFonts w:cs="Times New Roman"/>
          <w:b/>
          <w:sz w:val="24"/>
          <w:szCs w:val="24"/>
          <w:rPrChange w:id="411" w:author="Wu Donghai" w:date="2021-02-11T10:17:00Z">
            <w:rPr>
              <w:rFonts w:cs="Times New Roman"/>
              <w:b/>
            </w:rPr>
          </w:rPrChange>
        </w:rPr>
        <w:t>a,</w:t>
      </w:r>
      <w:r w:rsidRPr="00680C79">
        <w:rPr>
          <w:rFonts w:cs="Times New Roman"/>
          <w:sz w:val="24"/>
          <w:szCs w:val="24"/>
          <w:rPrChange w:id="412" w:author="Wu Donghai" w:date="2021-02-11T10:17:00Z">
            <w:rPr>
              <w:rFonts w:cs="Times New Roman"/>
            </w:rPr>
          </w:rPrChange>
        </w:rPr>
        <w:t xml:space="preserve"> Spatial patterns of tree cover change for 516 global large cities with a population greater than half a million. Positive values (indicated by circles and upward arrows) represent urban afforestation while negative values (indicated by red triangles) represent urban deforestation. An upward arrow indicates the city with tree cover increase higher than 5%. </w:t>
      </w:r>
      <w:r w:rsidRPr="00680C79">
        <w:rPr>
          <w:rFonts w:cs="Times New Roman"/>
          <w:b/>
          <w:sz w:val="24"/>
          <w:szCs w:val="24"/>
          <w:rPrChange w:id="413" w:author="Wu Donghai" w:date="2021-02-11T10:17:00Z">
            <w:rPr>
              <w:rFonts w:cs="Times New Roman"/>
              <w:b/>
            </w:rPr>
          </w:rPrChange>
        </w:rPr>
        <w:t>b,</w:t>
      </w:r>
      <w:r w:rsidRPr="00680C79">
        <w:rPr>
          <w:rFonts w:cs="Times New Roman"/>
          <w:sz w:val="24"/>
          <w:szCs w:val="24"/>
          <w:rPrChange w:id="414" w:author="Wu Donghai" w:date="2021-02-11T10:17:00Z">
            <w:rPr>
              <w:rFonts w:cs="Times New Roman"/>
            </w:rPr>
          </w:rPrChange>
        </w:rPr>
        <w:t xml:space="preserve"> Probability density of the tree cover change. The maximum probability density (solid red line) achieves at 4% tree cover change. A global mean (± standard deviation) change is 5 ± 4%.</w:t>
      </w:r>
    </w:p>
    <w:p w14:paraId="7BC0EAC5" w14:textId="77777777" w:rsidR="00757628" w:rsidRPr="00680C79" w:rsidRDefault="00757628" w:rsidP="00680C79">
      <w:pPr>
        <w:spacing w:line="360" w:lineRule="auto"/>
        <w:rPr>
          <w:rFonts w:cs="Times New Roman"/>
          <w:sz w:val="24"/>
          <w:szCs w:val="24"/>
          <w:rPrChange w:id="415" w:author="Wu Donghai" w:date="2021-02-11T10:17:00Z">
            <w:rPr>
              <w:rFonts w:cs="Times New Roman"/>
            </w:rPr>
          </w:rPrChange>
        </w:rPr>
        <w:pPrChange w:id="416" w:author="Wu Donghai" w:date="2021-02-11T10:19:00Z">
          <w:pPr/>
        </w:pPrChange>
      </w:pPr>
    </w:p>
    <w:p w14:paraId="32FB8D3D" w14:textId="77777777" w:rsidR="00757628" w:rsidRPr="00680C79" w:rsidRDefault="00757628" w:rsidP="00680C79">
      <w:pPr>
        <w:spacing w:line="360" w:lineRule="auto"/>
        <w:ind w:firstLine="288"/>
        <w:rPr>
          <w:rFonts w:cs="Times New Roman"/>
          <w:sz w:val="24"/>
          <w:szCs w:val="24"/>
          <w:rPrChange w:id="417" w:author="Wu Donghai" w:date="2021-02-11T10:17:00Z">
            <w:rPr>
              <w:rFonts w:cs="Times New Roman"/>
            </w:rPr>
          </w:rPrChange>
        </w:rPr>
        <w:pPrChange w:id="418" w:author="Wu Donghai" w:date="2021-02-11T10:19:00Z">
          <w:pPr>
            <w:ind w:firstLine="288"/>
          </w:pPr>
        </w:pPrChange>
      </w:pPr>
      <w:r w:rsidRPr="00680C79">
        <w:rPr>
          <w:rFonts w:cs="Times New Roman"/>
          <w:sz w:val="24"/>
          <w:szCs w:val="24"/>
          <w:rPrChange w:id="419" w:author="Wu Donghai" w:date="2021-02-11T10:17:00Z">
            <w:rPr>
              <w:rFonts w:cs="Times New Roman"/>
            </w:rPr>
          </w:rPrChange>
        </w:rPr>
        <w:t xml:space="preserve">The cooling from urban afforestation results from planting scale combined with local TCE (see methods). Despite large differences in the tree cover increase between cities in Europe (9 ± 4%) and Northern China (4 ± 2%) (Fig. 2), the tree cooling achieved in these regions is comparable e.g., 0.9 °C in Moscow (Fig. 3c) versus 1.2 °C in Beijing (Fig. 3d). By comparing Japanese and north Chinese cities with similar tree cover increases (Fig. 2), we observed a pronounced discrepancy in their cooling effects (Fig. 3, Fig. 3d-e). These results highlight the importance of </w:t>
      </w:r>
      <w:proofErr w:type="gramStart"/>
      <w:r w:rsidRPr="00680C79">
        <w:rPr>
          <w:rFonts w:cs="Times New Roman"/>
          <w:sz w:val="24"/>
          <w:szCs w:val="24"/>
          <w:rPrChange w:id="420" w:author="Wu Donghai" w:date="2021-02-11T10:17:00Z">
            <w:rPr>
              <w:rFonts w:cs="Times New Roman"/>
            </w:rPr>
          </w:rPrChange>
        </w:rPr>
        <w:t>climate-regulated</w:t>
      </w:r>
      <w:proofErr w:type="gramEnd"/>
      <w:r w:rsidRPr="00680C79">
        <w:rPr>
          <w:rFonts w:cs="Times New Roman"/>
          <w:sz w:val="24"/>
          <w:szCs w:val="24"/>
          <w:rPrChange w:id="421" w:author="Wu Donghai" w:date="2021-02-11T10:17:00Z">
            <w:rPr>
              <w:rFonts w:cs="Times New Roman"/>
            </w:rPr>
          </w:rPrChange>
        </w:rPr>
        <w:t xml:space="preserve"> TCE in combating urban heat and suggest planting in cities under wet climates and/or at high latitudes might be </w:t>
      </w:r>
      <w:r w:rsidRPr="00680C79">
        <w:rPr>
          <w:rFonts w:cs="Times New Roman" w:hint="eastAsia"/>
          <w:sz w:val="24"/>
          <w:szCs w:val="24"/>
          <w:rPrChange w:id="422" w:author="Wu Donghai" w:date="2021-02-11T10:17:00Z">
            <w:rPr>
              <w:rFonts w:cs="Times New Roman" w:hint="eastAsia"/>
            </w:rPr>
          </w:rPrChange>
        </w:rPr>
        <w:t>less</w:t>
      </w:r>
      <w:r w:rsidRPr="00680C79">
        <w:rPr>
          <w:rFonts w:cs="Times New Roman"/>
          <w:sz w:val="24"/>
          <w:szCs w:val="24"/>
          <w:rPrChange w:id="423" w:author="Wu Donghai" w:date="2021-02-11T10:17:00Z">
            <w:rPr>
              <w:rFonts w:cs="Times New Roman"/>
            </w:rPr>
          </w:rPrChange>
        </w:rPr>
        <w:t xml:space="preserve"> efficient in cooling surface down. Although a simulation of climate models has claimed this viewpoint</w:t>
      </w:r>
      <w:r w:rsidRPr="00680C79">
        <w:rPr>
          <w:rFonts w:cs="Times New Roman"/>
          <w:noProof/>
          <w:sz w:val="24"/>
          <w:szCs w:val="24"/>
          <w:vertAlign w:val="superscript"/>
          <w:rPrChange w:id="424" w:author="Wu Donghai" w:date="2021-02-11T10:17:00Z">
            <w:rPr>
              <w:rFonts w:cs="Times New Roman"/>
              <w:noProof/>
              <w:vertAlign w:val="superscript"/>
            </w:rPr>
          </w:rPrChange>
        </w:rPr>
        <w:t>25</w:t>
      </w:r>
      <w:r w:rsidRPr="00680C79">
        <w:rPr>
          <w:rFonts w:cs="Times New Roman"/>
          <w:sz w:val="24"/>
          <w:szCs w:val="24"/>
          <w:rPrChange w:id="425" w:author="Wu Donghai" w:date="2021-02-11T10:17:00Z">
            <w:rPr>
              <w:rFonts w:cs="Times New Roman"/>
            </w:rPr>
          </w:rPrChange>
        </w:rPr>
        <w:t xml:space="preserve">, our observation-based </w:t>
      </w:r>
      <w:r w:rsidRPr="00680C79">
        <w:rPr>
          <w:rFonts w:cs="Times New Roman"/>
          <w:sz w:val="24"/>
          <w:szCs w:val="24"/>
          <w:rPrChange w:id="426" w:author="Wu Donghai" w:date="2021-02-11T10:17:00Z">
            <w:rPr>
              <w:rFonts w:cs="Times New Roman"/>
            </w:rPr>
          </w:rPrChange>
        </w:rPr>
        <w:lastRenderedPageBreak/>
        <w:t>modelling results empirically explain the minor contribution of transpirative cooling in wet climates because of low TCE (Fig. 1).</w:t>
      </w:r>
    </w:p>
    <w:p w14:paraId="776638CB" w14:textId="77777777" w:rsidR="00757628" w:rsidRPr="00680C79" w:rsidRDefault="00757628" w:rsidP="00680C79">
      <w:pPr>
        <w:pStyle w:val="Heading2"/>
        <w:spacing w:line="360" w:lineRule="auto"/>
        <w:rPr>
          <w:sz w:val="24"/>
          <w:szCs w:val="24"/>
          <w:rPrChange w:id="427" w:author="Wu Donghai" w:date="2021-02-11T10:17:00Z">
            <w:rPr/>
          </w:rPrChange>
        </w:rPr>
        <w:pPrChange w:id="428" w:author="Wu Donghai" w:date="2021-02-11T10:19:00Z">
          <w:pPr>
            <w:pStyle w:val="Heading2"/>
          </w:pPr>
        </w:pPrChange>
      </w:pPr>
      <w:r w:rsidRPr="00680C79">
        <w:rPr>
          <w:sz w:val="24"/>
          <w:szCs w:val="24"/>
          <w:rPrChange w:id="429" w:author="Wu Donghai" w:date="2021-02-11T10:17:00Z">
            <w:rPr/>
          </w:rPrChange>
        </w:rPr>
        <w:t>Sustainable cooling with urban afforestation and climate change</w:t>
      </w:r>
    </w:p>
    <w:p w14:paraId="03B3F5F5" w14:textId="77777777" w:rsidR="000A1BBA" w:rsidRDefault="00757628" w:rsidP="000A1BBA">
      <w:pPr>
        <w:spacing w:line="360" w:lineRule="auto"/>
        <w:rPr>
          <w:ins w:id="430" w:author="Wu Donghai" w:date="2021-02-11T12:12:00Z"/>
          <w:rFonts w:cs="Times New Roman"/>
          <w:sz w:val="24"/>
          <w:szCs w:val="24"/>
        </w:rPr>
      </w:pPr>
      <w:r w:rsidRPr="00680C79">
        <w:rPr>
          <w:rFonts w:cs="Times New Roman"/>
          <w:sz w:val="24"/>
          <w:szCs w:val="24"/>
          <w:rPrChange w:id="431" w:author="Wu Donghai" w:date="2021-02-11T10:17:00Z">
            <w:rPr>
              <w:rFonts w:cs="Times New Roman"/>
            </w:rPr>
          </w:rPrChange>
        </w:rPr>
        <w:t xml:space="preserve">By assuming a same tree cover increase as that from 2000 to 2015, we used future climate projections to estimate the potential cooling benefits from urban afforestation for the next 15 years (2015–2030). According to nine global climate models under the Shared Socio-economic Pathways (SSPs) 126, MAP only shows discernable changes in South Asia (+150 mm), South America (-130 mm) and Southeast Asia (-170 mm) while that in other continents suggests minor variations (Fig. 4b, Supplementary Fig. 4). These are equivalent to decreasing the averaged cooling benefits in Europe (-0.03 °C), South Asia (-0.06 °C), East Asia (-0.06 °C) and North America (-0.03 °C) but increasing in South America (+0.06 °C) and Southeast Asia (+0.003 °C) (Fig. 3a). Even under higher carbon emission scenarios, these minor changes are not more than 0.1 °C (e.g., 0.09 °C decrease for South Asian cities under SSPs 585, Supplementary Table 1). Thus, urban afforestation at the current planting scale, at least in a short-term future, could achieved similar cooling benefits as in the past 15 years. In addition, as more severe </w:t>
      </w:r>
    </w:p>
    <w:p w14:paraId="279DC992" w14:textId="6B35A2D0" w:rsidR="00757628" w:rsidRPr="00680C79" w:rsidRDefault="00757628" w:rsidP="000A1BBA">
      <w:pPr>
        <w:spacing w:line="360" w:lineRule="auto"/>
        <w:rPr>
          <w:sz w:val="24"/>
          <w:szCs w:val="24"/>
          <w:rPrChange w:id="432" w:author="Wu Donghai" w:date="2021-02-11T10:17:00Z">
            <w:rPr/>
          </w:rPrChange>
        </w:rPr>
        <w:pPrChange w:id="433" w:author="Wu Donghai" w:date="2021-02-11T12:12:00Z">
          <w:pPr/>
        </w:pPrChange>
      </w:pPr>
      <w:r w:rsidRPr="00680C79">
        <w:rPr>
          <w:noProof/>
          <w:sz w:val="24"/>
          <w:szCs w:val="24"/>
          <w:rPrChange w:id="434" w:author="Wu Donghai" w:date="2021-02-11T10:17:00Z">
            <w:rPr>
              <w:noProof/>
            </w:rPr>
          </w:rPrChange>
        </w:rPr>
        <w:drawing>
          <wp:inline distT="0" distB="0" distL="0" distR="0" wp14:anchorId="6CED892A" wp14:editId="6FB402AC">
            <wp:extent cx="5274310" cy="28117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11780"/>
                    </a:xfrm>
                    <a:prstGeom prst="rect">
                      <a:avLst/>
                    </a:prstGeom>
                  </pic:spPr>
                </pic:pic>
              </a:graphicData>
            </a:graphic>
          </wp:inline>
        </w:drawing>
      </w:r>
    </w:p>
    <w:p w14:paraId="6B4AA966" w14:textId="77777777" w:rsidR="00757628" w:rsidRPr="00680C79" w:rsidRDefault="00757628" w:rsidP="00680C79">
      <w:pPr>
        <w:spacing w:line="360" w:lineRule="auto"/>
        <w:rPr>
          <w:sz w:val="24"/>
          <w:szCs w:val="24"/>
          <w:rPrChange w:id="435" w:author="Wu Donghai" w:date="2021-02-11T10:17:00Z">
            <w:rPr/>
          </w:rPrChange>
        </w:rPr>
        <w:pPrChange w:id="436" w:author="Wu Donghai" w:date="2021-02-11T10:19:00Z">
          <w:pPr/>
        </w:pPrChange>
      </w:pPr>
    </w:p>
    <w:p w14:paraId="2A519336" w14:textId="77777777" w:rsidR="00757628" w:rsidRPr="00680C79" w:rsidRDefault="00757628" w:rsidP="00680C79">
      <w:pPr>
        <w:spacing w:line="360" w:lineRule="auto"/>
        <w:rPr>
          <w:rFonts w:cs="Times New Roman"/>
          <w:sz w:val="24"/>
          <w:szCs w:val="24"/>
          <w:rPrChange w:id="437" w:author="Wu Donghai" w:date="2021-02-11T10:17:00Z">
            <w:rPr>
              <w:rFonts w:cs="Times New Roman"/>
            </w:rPr>
          </w:rPrChange>
        </w:rPr>
        <w:pPrChange w:id="438" w:author="Wu Donghai" w:date="2021-02-11T10:19:00Z">
          <w:pPr/>
        </w:pPrChange>
      </w:pPr>
      <w:r w:rsidRPr="00680C79">
        <w:rPr>
          <w:rFonts w:cs="Times New Roman"/>
          <w:b/>
          <w:sz w:val="24"/>
          <w:szCs w:val="24"/>
          <w:rPrChange w:id="439" w:author="Wu Donghai" w:date="2021-02-11T10:17:00Z">
            <w:rPr>
              <w:rFonts w:cs="Times New Roman"/>
              <w:b/>
            </w:rPr>
          </w:rPrChange>
        </w:rPr>
        <w:t>Fig. 3</w:t>
      </w:r>
      <w:r w:rsidRPr="00680C79">
        <w:rPr>
          <w:rFonts w:cs="Times New Roman"/>
          <w:sz w:val="24"/>
          <w:szCs w:val="24"/>
          <w:rPrChange w:id="440" w:author="Wu Donghai" w:date="2021-02-11T10:17:00Z">
            <w:rPr>
              <w:rFonts w:cs="Times New Roman"/>
            </w:rPr>
          </w:rPrChange>
        </w:rPr>
        <w:t xml:space="preserve"> Cooling benefits from urban afforestation. The main plot gives the cooling benefits from urban afforestation from 2000 to 2015 for 516 global large cities. The triangular symbols in red </w:t>
      </w:r>
      <w:r w:rsidRPr="00680C79">
        <w:rPr>
          <w:rFonts w:cs="Times New Roman"/>
          <w:sz w:val="24"/>
          <w:szCs w:val="24"/>
          <w:rPrChange w:id="441" w:author="Wu Donghai" w:date="2021-02-11T10:17:00Z">
            <w:rPr>
              <w:rFonts w:cs="Times New Roman"/>
            </w:rPr>
          </w:rPrChange>
        </w:rPr>
        <w:lastRenderedPageBreak/>
        <w:t>denote urban warming due to deforestation. The background is a world shaded relief map that integrates land topography and natural environments (green for humid lowlands and brown for arid lowlands) provided by Natural Earth. The subplots (a-l) show the spatial patterns of tree cover increase and LST for 12 typical large cities across continents. TC2000 and TC2015 denote the tree cover in 2000 and 2015, respectively. LST2015 denotes the annual LST composite in 2015 and LST*2015 denotes the annual LST estimation in 2015 without the afforestation. The red number in each bracket indicates the mean cooling benefits for the city.</w:t>
      </w:r>
    </w:p>
    <w:p w14:paraId="16893A7D" w14:textId="77777777" w:rsidR="00757628" w:rsidRPr="00680C79" w:rsidRDefault="00757628" w:rsidP="00680C79">
      <w:pPr>
        <w:spacing w:line="360" w:lineRule="auto"/>
        <w:rPr>
          <w:rFonts w:cs="Times New Roman"/>
          <w:sz w:val="24"/>
          <w:szCs w:val="24"/>
          <w:rPrChange w:id="442" w:author="Wu Donghai" w:date="2021-02-11T10:17:00Z">
            <w:rPr>
              <w:rFonts w:cs="Times New Roman"/>
            </w:rPr>
          </w:rPrChange>
        </w:rPr>
        <w:pPrChange w:id="443" w:author="Wu Donghai" w:date="2021-02-11T10:19:00Z">
          <w:pPr/>
        </w:pPrChange>
      </w:pPr>
    </w:p>
    <w:p w14:paraId="299585E8" w14:textId="77777777" w:rsidR="00757628" w:rsidRPr="00680C79" w:rsidRDefault="00757628" w:rsidP="00680C79">
      <w:pPr>
        <w:spacing w:line="360" w:lineRule="auto"/>
        <w:rPr>
          <w:rFonts w:cs="Times New Roman"/>
          <w:sz w:val="24"/>
          <w:szCs w:val="24"/>
          <w:rPrChange w:id="444" w:author="Wu Donghai" w:date="2021-02-11T10:17:00Z">
            <w:rPr>
              <w:rFonts w:cs="Times New Roman"/>
            </w:rPr>
          </w:rPrChange>
        </w:rPr>
        <w:pPrChange w:id="445" w:author="Wu Donghai" w:date="2021-02-11T10:19:00Z">
          <w:pPr/>
        </w:pPrChange>
      </w:pPr>
      <w:r w:rsidRPr="00680C79">
        <w:rPr>
          <w:rFonts w:cs="Times New Roman"/>
          <w:sz w:val="24"/>
          <w:szCs w:val="24"/>
          <w:rPrChange w:id="446" w:author="Wu Donghai" w:date="2021-02-11T10:17:00Z">
            <w:rPr>
              <w:rFonts w:cs="Times New Roman"/>
            </w:rPr>
          </w:rPrChange>
        </w:rPr>
        <w:t>heatwaves are expected in South Asia and South America</w:t>
      </w:r>
      <w:r w:rsidRPr="00680C79">
        <w:rPr>
          <w:rFonts w:cs="Times New Roman"/>
          <w:noProof/>
          <w:sz w:val="24"/>
          <w:szCs w:val="24"/>
          <w:vertAlign w:val="superscript"/>
          <w:rPrChange w:id="447" w:author="Wu Donghai" w:date="2021-02-11T10:17:00Z">
            <w:rPr>
              <w:rFonts w:cs="Times New Roman"/>
              <w:noProof/>
              <w:vertAlign w:val="superscript"/>
            </w:rPr>
          </w:rPrChange>
        </w:rPr>
        <w:t>8</w:t>
      </w:r>
      <w:r w:rsidRPr="00680C79">
        <w:rPr>
          <w:rFonts w:cs="Times New Roman"/>
          <w:sz w:val="24"/>
          <w:szCs w:val="24"/>
          <w:rPrChange w:id="448" w:author="Wu Donghai" w:date="2021-02-11T10:17:00Z">
            <w:rPr>
              <w:rFonts w:cs="Times New Roman"/>
            </w:rPr>
          </w:rPrChange>
        </w:rPr>
        <w:t>, the cooling effects in these two regions, especially those in coastal cities of northeast South America, are presumably higher than our estimation because extreme heat simulates trees’ transpiration to provide more cooling</w:t>
      </w:r>
      <w:r w:rsidRPr="00680C79">
        <w:rPr>
          <w:rFonts w:cs="Times New Roman"/>
          <w:noProof/>
          <w:sz w:val="24"/>
          <w:szCs w:val="24"/>
          <w:vertAlign w:val="superscript"/>
          <w:rPrChange w:id="449" w:author="Wu Donghai" w:date="2021-02-11T10:17:00Z">
            <w:rPr>
              <w:rFonts w:cs="Times New Roman"/>
              <w:noProof/>
              <w:vertAlign w:val="superscript"/>
            </w:rPr>
          </w:rPrChange>
        </w:rPr>
        <w:t>12</w:t>
      </w:r>
      <w:r w:rsidRPr="00680C79">
        <w:rPr>
          <w:rFonts w:cs="Times New Roman"/>
          <w:sz w:val="24"/>
          <w:szCs w:val="24"/>
          <w:rPrChange w:id="450" w:author="Wu Donghai" w:date="2021-02-11T10:17:00Z">
            <w:rPr>
              <w:rFonts w:cs="Times New Roman"/>
            </w:rPr>
          </w:rPrChange>
        </w:rPr>
        <w:t>.</w:t>
      </w:r>
    </w:p>
    <w:p w14:paraId="683EED78" w14:textId="77777777" w:rsidR="00757628" w:rsidRPr="00680C79" w:rsidRDefault="00757628" w:rsidP="00680C79">
      <w:pPr>
        <w:pStyle w:val="Heading1"/>
        <w:spacing w:line="360" w:lineRule="auto"/>
        <w:rPr>
          <w:szCs w:val="24"/>
          <w:rPrChange w:id="451" w:author="Wu Donghai" w:date="2021-02-11T10:17:00Z">
            <w:rPr/>
          </w:rPrChange>
        </w:rPr>
        <w:pPrChange w:id="452" w:author="Wu Donghai" w:date="2021-02-11T10:19:00Z">
          <w:pPr>
            <w:pStyle w:val="Heading1"/>
          </w:pPr>
        </w:pPrChange>
      </w:pPr>
      <w:r w:rsidRPr="00680C79">
        <w:rPr>
          <w:szCs w:val="24"/>
          <w:rPrChange w:id="453" w:author="Wu Donghai" w:date="2021-02-11T10:17:00Z">
            <w:rPr/>
          </w:rPrChange>
        </w:rPr>
        <w:t>Discussion</w:t>
      </w:r>
    </w:p>
    <w:p w14:paraId="51290CC7" w14:textId="77777777" w:rsidR="00757628" w:rsidRPr="00680C79" w:rsidRDefault="00757628" w:rsidP="00680C79">
      <w:pPr>
        <w:spacing w:line="360" w:lineRule="auto"/>
        <w:rPr>
          <w:rFonts w:cs="Times New Roman"/>
          <w:sz w:val="24"/>
          <w:szCs w:val="24"/>
          <w:rPrChange w:id="454" w:author="Wu Donghai" w:date="2021-02-11T10:17:00Z">
            <w:rPr>
              <w:rFonts w:cs="Times New Roman"/>
            </w:rPr>
          </w:rPrChange>
        </w:rPr>
        <w:pPrChange w:id="455" w:author="Wu Donghai" w:date="2021-02-11T10:19:00Z">
          <w:pPr/>
        </w:pPrChange>
      </w:pPr>
      <w:r w:rsidRPr="00680C79">
        <w:rPr>
          <w:rFonts w:cs="Times New Roman"/>
          <w:sz w:val="24"/>
          <w:szCs w:val="24"/>
          <w:rPrChange w:id="456" w:author="Wu Donghai" w:date="2021-02-11T10:17:00Z">
            <w:rPr>
              <w:rFonts w:cs="Times New Roman"/>
            </w:rPr>
          </w:rPrChange>
        </w:rPr>
        <w:t>Urban afforestation is vigorously growing in global cities since the late 20th century</w:t>
      </w:r>
      <w:r w:rsidRPr="00680C79">
        <w:rPr>
          <w:rFonts w:cs="Times New Roman"/>
          <w:noProof/>
          <w:sz w:val="24"/>
          <w:szCs w:val="24"/>
          <w:vertAlign w:val="superscript"/>
          <w:rPrChange w:id="457" w:author="Wu Donghai" w:date="2021-02-11T10:17:00Z">
            <w:rPr>
              <w:rFonts w:cs="Times New Roman"/>
              <w:noProof/>
              <w:vertAlign w:val="superscript"/>
            </w:rPr>
          </w:rPrChange>
        </w:rPr>
        <w:t>24</w:t>
      </w:r>
      <w:r w:rsidRPr="00680C79">
        <w:rPr>
          <w:rFonts w:cs="Times New Roman"/>
          <w:sz w:val="24"/>
          <w:szCs w:val="24"/>
          <w:rPrChange w:id="458" w:author="Wu Donghai" w:date="2021-02-11T10:17:00Z">
            <w:rPr>
              <w:rFonts w:cs="Times New Roman"/>
            </w:rPr>
          </w:rPrChange>
        </w:rPr>
        <w:t>. Our observation-based results indicate that such afforestation, especially large-scale ones, substantially cool the daytime surface down in many cities experiencing relatively dry climates with high TCE. Conversely, little cooling benefits were yielded resulting from negligible afforestation and suppressed TCE. Planting trees in humid cities has been suggested less efficient in alleviating urban heat</w:t>
      </w:r>
      <w:r w:rsidRPr="00680C79">
        <w:rPr>
          <w:rFonts w:cs="Times New Roman"/>
          <w:noProof/>
          <w:sz w:val="24"/>
          <w:szCs w:val="24"/>
          <w:vertAlign w:val="superscript"/>
          <w:rPrChange w:id="459" w:author="Wu Donghai" w:date="2021-02-11T10:17:00Z">
            <w:rPr>
              <w:rFonts w:cs="Times New Roman"/>
              <w:noProof/>
              <w:vertAlign w:val="superscript"/>
            </w:rPr>
          </w:rPrChange>
        </w:rPr>
        <w:t>25,26</w:t>
      </w:r>
      <w:r w:rsidRPr="00680C79">
        <w:rPr>
          <w:rFonts w:cs="Times New Roman"/>
          <w:sz w:val="24"/>
          <w:szCs w:val="24"/>
          <w:rPrChange w:id="460" w:author="Wu Donghai" w:date="2021-02-11T10:17:00Z">
            <w:rPr>
              <w:rFonts w:cs="Times New Roman"/>
            </w:rPr>
          </w:rPrChange>
        </w:rPr>
        <w:t xml:space="preserve">. However, the claims were mainly </w:t>
      </w:r>
      <w:r w:rsidRPr="00680C79">
        <w:rPr>
          <w:rFonts w:cs="Times New Roman" w:hint="eastAsia"/>
          <w:sz w:val="24"/>
          <w:szCs w:val="24"/>
          <w:rPrChange w:id="461" w:author="Wu Donghai" w:date="2021-02-11T10:17:00Z">
            <w:rPr>
              <w:rFonts w:cs="Times New Roman" w:hint="eastAsia"/>
            </w:rPr>
          </w:rPrChange>
        </w:rPr>
        <w:t>drawn</w:t>
      </w:r>
      <w:r w:rsidRPr="00680C79">
        <w:rPr>
          <w:rFonts w:cs="Times New Roman"/>
          <w:sz w:val="24"/>
          <w:szCs w:val="24"/>
          <w:rPrChange w:id="462" w:author="Wu Donghai" w:date="2021-02-11T10:17:00Z">
            <w:rPr>
              <w:rFonts w:cs="Times New Roman"/>
            </w:rPr>
          </w:rPrChange>
        </w:rPr>
        <w:t xml:space="preserve"> from reducing the UHI intensity, namely the temperature difference (∆</w:t>
      </w:r>
      <w:r w:rsidRPr="00680C79">
        <w:rPr>
          <w:rFonts w:cs="Times New Roman"/>
          <w:i/>
          <w:sz w:val="24"/>
          <w:szCs w:val="24"/>
          <w:rPrChange w:id="463" w:author="Wu Donghai" w:date="2021-02-11T10:17:00Z">
            <w:rPr>
              <w:rFonts w:cs="Times New Roman"/>
              <w:i/>
            </w:rPr>
          </w:rPrChange>
        </w:rPr>
        <w:t>T</w:t>
      </w:r>
      <w:r w:rsidRPr="00680C79">
        <w:rPr>
          <w:rFonts w:cs="Times New Roman"/>
          <w:sz w:val="24"/>
          <w:szCs w:val="24"/>
          <w:rPrChange w:id="464" w:author="Wu Donghai" w:date="2021-02-11T10:17:00Z">
            <w:rPr>
              <w:rFonts w:cs="Times New Roman"/>
            </w:rPr>
          </w:rPrChange>
        </w:rPr>
        <w:t>) between the urban and its surroundings. The wide use of ∆</w:t>
      </w:r>
      <w:r w:rsidRPr="00680C79">
        <w:rPr>
          <w:rFonts w:cs="Times New Roman"/>
          <w:i/>
          <w:sz w:val="24"/>
          <w:szCs w:val="24"/>
          <w:rPrChange w:id="465" w:author="Wu Donghai" w:date="2021-02-11T10:17:00Z">
            <w:rPr>
              <w:rFonts w:cs="Times New Roman"/>
              <w:i/>
            </w:rPr>
          </w:rPrChange>
        </w:rPr>
        <w:t>T</w:t>
      </w:r>
      <w:r w:rsidRPr="00680C79">
        <w:rPr>
          <w:rFonts w:cs="Times New Roman"/>
          <w:sz w:val="24"/>
          <w:szCs w:val="24"/>
          <w:rPrChange w:id="466" w:author="Wu Donghai" w:date="2021-02-11T10:17:00Z">
            <w:rPr>
              <w:rFonts w:cs="Times New Roman"/>
            </w:rPr>
          </w:rPrChange>
        </w:rPr>
        <w:t xml:space="preserve"> is controversial because it strongly changes with the surface type of suburbs and a lower (even negative) ∆</w:t>
      </w:r>
      <w:r w:rsidRPr="00680C79">
        <w:rPr>
          <w:rFonts w:cs="Times New Roman"/>
          <w:i/>
          <w:sz w:val="24"/>
          <w:szCs w:val="24"/>
          <w:rPrChange w:id="467" w:author="Wu Donghai" w:date="2021-02-11T10:17:00Z">
            <w:rPr>
              <w:rFonts w:cs="Times New Roman"/>
              <w:i/>
            </w:rPr>
          </w:rPrChange>
        </w:rPr>
        <w:t>T</w:t>
      </w:r>
      <w:r w:rsidRPr="00680C79">
        <w:rPr>
          <w:rFonts w:cs="Times New Roman"/>
          <w:sz w:val="24"/>
          <w:szCs w:val="24"/>
          <w:rPrChange w:id="468" w:author="Wu Donghai" w:date="2021-02-11T10:17:00Z">
            <w:rPr>
              <w:rFonts w:cs="Times New Roman"/>
            </w:rPr>
          </w:rPrChange>
        </w:rPr>
        <w:t xml:space="preserve"> does not necessarily imply the city does not have heat-related problems</w:t>
      </w:r>
      <w:r w:rsidRPr="00680C79">
        <w:rPr>
          <w:rFonts w:cs="Times New Roman"/>
          <w:noProof/>
          <w:sz w:val="24"/>
          <w:szCs w:val="24"/>
          <w:vertAlign w:val="superscript"/>
          <w:rPrChange w:id="469" w:author="Wu Donghai" w:date="2021-02-11T10:17:00Z">
            <w:rPr>
              <w:rFonts w:cs="Times New Roman"/>
              <w:noProof/>
              <w:vertAlign w:val="superscript"/>
            </w:rPr>
          </w:rPrChange>
        </w:rPr>
        <w:t>27</w:t>
      </w:r>
      <w:r w:rsidRPr="00680C79">
        <w:rPr>
          <w:rFonts w:cs="Times New Roman"/>
          <w:sz w:val="24"/>
          <w:szCs w:val="24"/>
          <w:rPrChange w:id="470" w:author="Wu Donghai" w:date="2021-02-11T10:17:00Z">
            <w:rPr>
              <w:rFonts w:cs="Times New Roman"/>
            </w:rPr>
          </w:rPrChange>
        </w:rPr>
        <w:t xml:space="preserve">. In contrast, the high-resolution TCE performed on fine urban grids in this study could be an “absolute” indicator describing how </w:t>
      </w:r>
      <w:r w:rsidRPr="00680C79">
        <w:rPr>
          <w:rFonts w:cs="Times New Roman" w:hint="eastAsia"/>
          <w:sz w:val="24"/>
          <w:szCs w:val="24"/>
          <w:rPrChange w:id="471" w:author="Wu Donghai" w:date="2021-02-11T10:17:00Z">
            <w:rPr>
              <w:rFonts w:cs="Times New Roman" w:hint="eastAsia"/>
            </w:rPr>
          </w:rPrChange>
        </w:rPr>
        <w:t>much</w:t>
      </w:r>
      <w:r w:rsidRPr="00680C79">
        <w:rPr>
          <w:rFonts w:cs="Times New Roman"/>
          <w:sz w:val="24"/>
          <w:szCs w:val="24"/>
          <w:rPrChange w:id="472" w:author="Wu Donghai" w:date="2021-02-11T10:17:00Z">
            <w:rPr>
              <w:rFonts w:cs="Times New Roman"/>
            </w:rPr>
          </w:rPrChange>
        </w:rPr>
        <w:t xml:space="preserve"> surface temperature could be reduced by urban trees in different climates and thus more relevant to urban heat mitigation. It is worth noting that </w:t>
      </w:r>
      <w:r w:rsidRPr="00680C79">
        <w:rPr>
          <w:sz w:val="24"/>
          <w:szCs w:val="24"/>
          <w:rPrChange w:id="473" w:author="Wu Donghai" w:date="2021-02-11T10:17:00Z">
            <w:rPr/>
          </w:rPrChange>
        </w:rPr>
        <w:t xml:space="preserve">although largely suppressed by humidity, TCE in quite a few tropical cities is still higher than those in high latitudes (Fig. 1). This implies that cooling tropical cities by urban afforestation could be even easier than cooling high-latitude cities down, given the success of the cooling achieved in Europe. The 0.8 </w:t>
      </w:r>
      <w:r w:rsidRPr="00680C79">
        <w:rPr>
          <w:rFonts w:cs="Times New Roman"/>
          <w:sz w:val="24"/>
          <w:szCs w:val="24"/>
          <w:rPrChange w:id="474" w:author="Wu Donghai" w:date="2021-02-11T10:17:00Z">
            <w:rPr>
              <w:rFonts w:cs="Times New Roman"/>
            </w:rPr>
          </w:rPrChange>
        </w:rPr>
        <w:t>°C</w:t>
      </w:r>
      <w:r w:rsidRPr="00680C79">
        <w:rPr>
          <w:sz w:val="24"/>
          <w:szCs w:val="24"/>
          <w:rPrChange w:id="475" w:author="Wu Donghai" w:date="2021-02-11T10:17:00Z">
            <w:rPr/>
          </w:rPrChange>
        </w:rPr>
        <w:t xml:space="preserve"> cooling </w:t>
      </w:r>
    </w:p>
    <w:p w14:paraId="2EDC159F" w14:textId="77777777" w:rsidR="00757628" w:rsidRPr="00680C79" w:rsidRDefault="00757628" w:rsidP="00680C79">
      <w:pPr>
        <w:spacing w:line="360" w:lineRule="auto"/>
        <w:rPr>
          <w:rFonts w:cs="Times New Roman"/>
          <w:sz w:val="24"/>
          <w:szCs w:val="24"/>
          <w:rPrChange w:id="476" w:author="Wu Donghai" w:date="2021-02-11T10:17:00Z">
            <w:rPr>
              <w:rFonts w:cs="Times New Roman"/>
            </w:rPr>
          </w:rPrChange>
        </w:rPr>
        <w:pPrChange w:id="477" w:author="Wu Donghai" w:date="2021-02-11T10:19:00Z">
          <w:pPr/>
        </w:pPrChange>
      </w:pPr>
      <w:r w:rsidRPr="00680C79">
        <w:rPr>
          <w:noProof/>
          <w:sz w:val="24"/>
          <w:szCs w:val="24"/>
          <w:rPrChange w:id="478" w:author="Wu Donghai" w:date="2021-02-11T10:17:00Z">
            <w:rPr>
              <w:noProof/>
            </w:rPr>
          </w:rPrChange>
        </w:rPr>
        <w:lastRenderedPageBreak/>
        <w:drawing>
          <wp:inline distT="0" distB="0" distL="0" distR="0" wp14:anchorId="67D76868" wp14:editId="4DCD5B96">
            <wp:extent cx="5274310" cy="51187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118735"/>
                    </a:xfrm>
                    <a:prstGeom prst="rect">
                      <a:avLst/>
                    </a:prstGeom>
                  </pic:spPr>
                </pic:pic>
              </a:graphicData>
            </a:graphic>
          </wp:inline>
        </w:drawing>
      </w:r>
    </w:p>
    <w:p w14:paraId="4C363ABF" w14:textId="77777777" w:rsidR="00757628" w:rsidRPr="00680C79" w:rsidRDefault="00757628" w:rsidP="00680C79">
      <w:pPr>
        <w:spacing w:line="360" w:lineRule="auto"/>
        <w:rPr>
          <w:rFonts w:cs="Times New Roman"/>
          <w:sz w:val="24"/>
          <w:szCs w:val="24"/>
          <w:rPrChange w:id="479" w:author="Wu Donghai" w:date="2021-02-11T10:17:00Z">
            <w:rPr>
              <w:rFonts w:cs="Times New Roman"/>
            </w:rPr>
          </w:rPrChange>
        </w:rPr>
        <w:pPrChange w:id="480" w:author="Wu Donghai" w:date="2021-02-11T10:19:00Z">
          <w:pPr/>
        </w:pPrChange>
      </w:pPr>
    </w:p>
    <w:p w14:paraId="57787DE3" w14:textId="77777777" w:rsidR="00757628" w:rsidRPr="00680C79" w:rsidRDefault="00757628" w:rsidP="00680C79">
      <w:pPr>
        <w:spacing w:line="360" w:lineRule="auto"/>
        <w:rPr>
          <w:rFonts w:cs="Times New Roman"/>
          <w:sz w:val="24"/>
          <w:szCs w:val="24"/>
          <w:rPrChange w:id="481" w:author="Wu Donghai" w:date="2021-02-11T10:17:00Z">
            <w:rPr>
              <w:rFonts w:cs="Times New Roman"/>
            </w:rPr>
          </w:rPrChange>
        </w:rPr>
        <w:pPrChange w:id="482" w:author="Wu Donghai" w:date="2021-02-11T10:19:00Z">
          <w:pPr/>
        </w:pPrChange>
      </w:pPr>
      <w:r w:rsidRPr="00680C79">
        <w:rPr>
          <w:rFonts w:cs="Times New Roman"/>
          <w:b/>
          <w:sz w:val="24"/>
          <w:szCs w:val="24"/>
          <w:rPrChange w:id="483" w:author="Wu Donghai" w:date="2021-02-11T10:17:00Z">
            <w:rPr>
              <w:rFonts w:cs="Times New Roman"/>
              <w:b/>
            </w:rPr>
          </w:rPrChange>
        </w:rPr>
        <w:t>Fig. 4</w:t>
      </w:r>
      <w:r w:rsidRPr="00680C79">
        <w:rPr>
          <w:rFonts w:cs="Times New Roman"/>
          <w:sz w:val="24"/>
          <w:szCs w:val="24"/>
          <w:rPrChange w:id="484" w:author="Wu Donghai" w:date="2021-02-11T10:17:00Z">
            <w:rPr>
              <w:rFonts w:cs="Times New Roman"/>
            </w:rPr>
          </w:rPrChange>
        </w:rPr>
        <w:t xml:space="preserve"> Predictions of the cooling benefits from urban afforestation in next 15 years. </w:t>
      </w:r>
      <w:r w:rsidRPr="00680C79">
        <w:rPr>
          <w:rFonts w:cs="Times New Roman"/>
          <w:b/>
          <w:sz w:val="24"/>
          <w:szCs w:val="24"/>
          <w:rPrChange w:id="485" w:author="Wu Donghai" w:date="2021-02-11T10:17:00Z">
            <w:rPr>
              <w:rFonts w:cs="Times New Roman"/>
              <w:b/>
            </w:rPr>
          </w:rPrChange>
        </w:rPr>
        <w:t>a,</w:t>
      </w:r>
      <w:r w:rsidRPr="00680C79">
        <w:rPr>
          <w:rFonts w:cs="Times New Roman"/>
          <w:sz w:val="24"/>
          <w:szCs w:val="24"/>
          <w:rPrChange w:id="486" w:author="Wu Donghai" w:date="2021-02-11T10:17:00Z">
            <w:rPr>
              <w:rFonts w:cs="Times New Roman"/>
            </w:rPr>
          </w:rPrChange>
        </w:rPr>
        <w:t xml:space="preserve"> Comparison of the cooling benefits from urban afforestation in 2000–2015 (boxes with solid lines) and 2015–2030 (boxes with dashed lines) for European, South Asian, East Asian, North American, South American and Southeast Asian cities. </w:t>
      </w:r>
      <w:r w:rsidRPr="00680C79">
        <w:rPr>
          <w:rFonts w:cs="Times New Roman"/>
          <w:b/>
          <w:sz w:val="24"/>
          <w:szCs w:val="24"/>
          <w:rPrChange w:id="487" w:author="Wu Donghai" w:date="2021-02-11T10:17:00Z">
            <w:rPr>
              <w:rFonts w:cs="Times New Roman"/>
              <w:b/>
            </w:rPr>
          </w:rPrChange>
        </w:rPr>
        <w:t>b,</w:t>
      </w:r>
      <w:r w:rsidRPr="00680C79">
        <w:rPr>
          <w:rFonts w:cs="Times New Roman"/>
          <w:sz w:val="24"/>
          <w:szCs w:val="24"/>
          <w:rPrChange w:id="488" w:author="Wu Donghai" w:date="2021-02-11T10:17:00Z">
            <w:rPr>
              <w:rFonts w:cs="Times New Roman"/>
            </w:rPr>
          </w:rPrChange>
        </w:rPr>
        <w:t xml:space="preserve"> Comparison of MAP in the two time periods. Each box contains the data among the first (25th percentile) and third quantile (75th percentile) with the black horizontal line indicating the median. The lines outside the box indicate 1.5 times the first/third quantile. The group with an asterisk exists a significant difference between the two epochs at the 0.05 level.</w:t>
      </w:r>
    </w:p>
    <w:p w14:paraId="448258C3" w14:textId="77777777" w:rsidR="00757628" w:rsidRPr="00680C79" w:rsidRDefault="00757628" w:rsidP="00680C79">
      <w:pPr>
        <w:spacing w:line="360" w:lineRule="auto"/>
        <w:rPr>
          <w:sz w:val="24"/>
          <w:szCs w:val="24"/>
          <w:rPrChange w:id="489" w:author="Wu Donghai" w:date="2021-02-11T10:17:00Z">
            <w:rPr/>
          </w:rPrChange>
        </w:rPr>
        <w:pPrChange w:id="490" w:author="Wu Donghai" w:date="2021-02-11T10:19:00Z">
          <w:pPr/>
        </w:pPrChange>
      </w:pPr>
    </w:p>
    <w:p w14:paraId="57940EE0" w14:textId="77777777" w:rsidR="00757628" w:rsidRPr="00680C79" w:rsidRDefault="00757628" w:rsidP="00680C79">
      <w:pPr>
        <w:spacing w:line="360" w:lineRule="auto"/>
        <w:rPr>
          <w:rFonts w:cs="Times New Roman"/>
          <w:sz w:val="24"/>
          <w:szCs w:val="24"/>
          <w:rPrChange w:id="491" w:author="Wu Donghai" w:date="2021-02-11T10:17:00Z">
            <w:rPr>
              <w:rFonts w:cs="Times New Roman"/>
            </w:rPr>
          </w:rPrChange>
        </w:rPr>
        <w:pPrChange w:id="492" w:author="Wu Donghai" w:date="2021-02-11T10:19:00Z">
          <w:pPr/>
        </w:pPrChange>
      </w:pPr>
      <w:r w:rsidRPr="00680C79">
        <w:rPr>
          <w:sz w:val="24"/>
          <w:szCs w:val="24"/>
          <w:rPrChange w:id="493" w:author="Wu Donghai" w:date="2021-02-11T10:17:00Z">
            <w:rPr/>
          </w:rPrChange>
        </w:rPr>
        <w:t xml:space="preserve">from 4% tree cover increase in Phnom Penh (Fig. 3g) could be such an </w:t>
      </w:r>
      <w:r w:rsidRPr="00680C79">
        <w:rPr>
          <w:rFonts w:hint="eastAsia"/>
          <w:sz w:val="24"/>
          <w:szCs w:val="24"/>
          <w:rPrChange w:id="494" w:author="Wu Donghai" w:date="2021-02-11T10:17:00Z">
            <w:rPr>
              <w:rFonts w:hint="eastAsia"/>
            </w:rPr>
          </w:rPrChange>
        </w:rPr>
        <w:t>example</w:t>
      </w:r>
      <w:r w:rsidRPr="00680C79">
        <w:rPr>
          <w:sz w:val="24"/>
          <w:szCs w:val="24"/>
          <w:rPrChange w:id="495" w:author="Wu Donghai" w:date="2021-02-11T10:17:00Z">
            <w:rPr/>
          </w:rPrChange>
        </w:rPr>
        <w:t xml:space="preserve"> and precursor of “planting to cool” in humid and hot Southeast Asian cities.</w:t>
      </w:r>
    </w:p>
    <w:p w14:paraId="660B7FA3" w14:textId="77777777" w:rsidR="00757628" w:rsidRPr="00680C79" w:rsidRDefault="00757628" w:rsidP="00680C79">
      <w:pPr>
        <w:spacing w:line="360" w:lineRule="auto"/>
        <w:ind w:firstLine="288"/>
        <w:rPr>
          <w:rFonts w:cs="Times New Roman"/>
          <w:sz w:val="24"/>
          <w:szCs w:val="24"/>
          <w:rPrChange w:id="496" w:author="Wu Donghai" w:date="2021-02-11T10:17:00Z">
            <w:rPr>
              <w:rFonts w:cs="Times New Roman"/>
            </w:rPr>
          </w:rPrChange>
        </w:rPr>
        <w:pPrChange w:id="497" w:author="Wu Donghai" w:date="2021-02-11T10:19:00Z">
          <w:pPr>
            <w:ind w:firstLine="288"/>
          </w:pPr>
        </w:pPrChange>
      </w:pPr>
      <w:r w:rsidRPr="00680C79">
        <w:rPr>
          <w:rFonts w:cs="Times New Roman"/>
          <w:sz w:val="24"/>
          <w:szCs w:val="24"/>
          <w:rPrChange w:id="498" w:author="Wu Donghai" w:date="2021-02-11T10:17:00Z">
            <w:rPr>
              <w:rFonts w:cs="Times New Roman"/>
            </w:rPr>
          </w:rPrChange>
        </w:rPr>
        <w:lastRenderedPageBreak/>
        <w:t>Afforestation in boreal zones is commonly believed to have a local warming effect</w:t>
      </w:r>
      <w:r w:rsidRPr="00680C79">
        <w:rPr>
          <w:rFonts w:cs="Times New Roman"/>
          <w:noProof/>
          <w:sz w:val="24"/>
          <w:szCs w:val="24"/>
          <w:vertAlign w:val="superscript"/>
          <w:rPrChange w:id="499" w:author="Wu Donghai" w:date="2021-02-11T10:17:00Z">
            <w:rPr>
              <w:rFonts w:cs="Times New Roman"/>
              <w:noProof/>
              <w:vertAlign w:val="superscript"/>
            </w:rPr>
          </w:rPrChange>
        </w:rPr>
        <w:t>16,17,20</w:t>
      </w:r>
      <w:r w:rsidRPr="00680C79">
        <w:rPr>
          <w:rFonts w:cs="Times New Roman"/>
          <w:sz w:val="24"/>
          <w:szCs w:val="24"/>
          <w:rPrChange w:id="500" w:author="Wu Donghai" w:date="2021-02-11T10:17:00Z">
            <w:rPr>
              <w:rFonts w:cs="Times New Roman"/>
            </w:rPr>
          </w:rPrChange>
        </w:rPr>
        <w:t xml:space="preserve">, which is opposite to the cooling observed in high-latitude cities. This discrepancy could be mainly due to the different context between natural lands and urban areas. Converting grasslands or bare lands to forests in boreal zones can raise temperature because evapotranspiration (ET) cooling is entirely offset by strong albedo warming. Nevertheless, replacing impervious surfaces (e.g., buildings and roads) in a typical urban area with trees hardly produces warming effects since the former absorbs more energy while vastly diminishing the evaporation rate. Meanwhile, buildings also release anthropogenic </w:t>
      </w:r>
      <w:r w:rsidRPr="00680C79">
        <w:rPr>
          <w:rFonts w:cs="Times New Roman" w:hint="eastAsia"/>
          <w:sz w:val="24"/>
          <w:szCs w:val="24"/>
          <w:rPrChange w:id="501" w:author="Wu Donghai" w:date="2021-02-11T10:17:00Z">
            <w:rPr>
              <w:rFonts w:cs="Times New Roman" w:hint="eastAsia"/>
            </w:rPr>
          </w:rPrChange>
        </w:rPr>
        <w:t>he</w:t>
      </w:r>
      <w:r w:rsidRPr="00680C79">
        <w:rPr>
          <w:rFonts w:cs="Times New Roman"/>
          <w:sz w:val="24"/>
          <w:szCs w:val="24"/>
          <w:rPrChange w:id="502" w:author="Wu Donghai" w:date="2021-02-11T10:17:00Z">
            <w:rPr>
              <w:rFonts w:cs="Times New Roman"/>
            </w:rPr>
          </w:rPrChange>
        </w:rPr>
        <w:t>a</w:t>
      </w:r>
      <w:r w:rsidRPr="00680C79">
        <w:rPr>
          <w:rFonts w:cs="Times New Roman" w:hint="eastAsia"/>
          <w:sz w:val="24"/>
          <w:szCs w:val="24"/>
          <w:rPrChange w:id="503" w:author="Wu Donghai" w:date="2021-02-11T10:17:00Z">
            <w:rPr>
              <w:rFonts w:cs="Times New Roman" w:hint="eastAsia"/>
            </w:rPr>
          </w:rPrChange>
        </w:rPr>
        <w:t>t</w:t>
      </w:r>
      <w:r w:rsidRPr="00680C79">
        <w:rPr>
          <w:rFonts w:cs="Times New Roman"/>
          <w:sz w:val="24"/>
          <w:szCs w:val="24"/>
          <w:rPrChange w:id="504" w:author="Wu Donghai" w:date="2021-02-11T10:17:00Z">
            <w:rPr>
              <w:rFonts w:cs="Times New Roman"/>
            </w:rPr>
          </w:rPrChange>
        </w:rPr>
        <w:t xml:space="preserve"> to enlarge their warming effects. Thus, even in the latitudes higher than 50° N, urban trees’ temperature is still lower than other artificial elements, making urban afforestation represent a cooling effect.</w:t>
      </w:r>
    </w:p>
    <w:p w14:paraId="622C8F5E" w14:textId="77777777" w:rsidR="00757628" w:rsidRPr="00680C79" w:rsidRDefault="00757628" w:rsidP="00680C79">
      <w:pPr>
        <w:spacing w:line="360" w:lineRule="auto"/>
        <w:ind w:firstLine="288"/>
        <w:rPr>
          <w:rFonts w:cs="Times New Roman"/>
          <w:sz w:val="24"/>
          <w:szCs w:val="24"/>
          <w:rPrChange w:id="505" w:author="Wu Donghai" w:date="2021-02-11T10:17:00Z">
            <w:rPr>
              <w:rFonts w:cs="Times New Roman"/>
            </w:rPr>
          </w:rPrChange>
        </w:rPr>
        <w:pPrChange w:id="506" w:author="Wu Donghai" w:date="2021-02-11T10:19:00Z">
          <w:pPr>
            <w:ind w:firstLine="288"/>
          </w:pPr>
        </w:pPrChange>
      </w:pPr>
      <w:r w:rsidRPr="00680C79">
        <w:rPr>
          <w:rFonts w:cs="Times New Roman"/>
          <w:sz w:val="24"/>
          <w:szCs w:val="24"/>
          <w:rPrChange w:id="507" w:author="Wu Donghai" w:date="2021-02-11T10:17:00Z">
            <w:rPr>
              <w:rFonts w:cs="Times New Roman"/>
            </w:rPr>
          </w:rPrChange>
        </w:rPr>
        <w:t>Our study indicated scale-dependent heterogeneity of the cooling benefits from urban afforestation. At the global scale, the large discrepancy in planting scale and TCE combine to determine the distinctive cooling patterns across continents from nearly zero in Southeast Asia to approaching 1 °C in Western Europe (Fig. 4). Despite mostly low cooling benefits observed in some regions such as South America, nine of fourteen regions analyzed exist cases that show more than 1 °C averaged city cooling (Fig. 4). At the mesoscale, however, the appreciable cooling in many cities show substantial heterogeneity because of unbalanced tree planting. Such uneven cooling within cities could largely result from the mismatch between municipal-level planting goals aiming directly at increasing overall tree cover versus individual or community-level tree demands</w:t>
      </w:r>
      <w:r w:rsidRPr="00680C79">
        <w:rPr>
          <w:rFonts w:cs="Times New Roman"/>
          <w:noProof/>
          <w:sz w:val="24"/>
          <w:szCs w:val="24"/>
          <w:vertAlign w:val="superscript"/>
          <w:rPrChange w:id="508" w:author="Wu Donghai" w:date="2021-02-11T10:17:00Z">
            <w:rPr>
              <w:rFonts w:cs="Times New Roman"/>
              <w:noProof/>
              <w:vertAlign w:val="superscript"/>
            </w:rPr>
          </w:rPrChange>
        </w:rPr>
        <w:t>28</w:t>
      </w:r>
      <w:r w:rsidRPr="00680C79">
        <w:rPr>
          <w:rFonts w:cs="Times New Roman"/>
          <w:sz w:val="24"/>
          <w:szCs w:val="24"/>
          <w:rPrChange w:id="509" w:author="Wu Donghai" w:date="2021-02-11T10:17:00Z">
            <w:rPr>
              <w:rFonts w:cs="Times New Roman"/>
            </w:rPr>
          </w:rPrChange>
        </w:rPr>
        <w:t>. Urban trees in public ownership (for example, in China) are more likely to equitably increased via afforestation programs led by municipal departments. Yet for many cities in the United States, trees are distributed or sometimes given away</w:t>
      </w:r>
      <w:r w:rsidRPr="00680C79">
        <w:rPr>
          <w:rFonts w:cs="Times New Roman"/>
          <w:noProof/>
          <w:sz w:val="24"/>
          <w:szCs w:val="24"/>
          <w:vertAlign w:val="superscript"/>
          <w:rPrChange w:id="510" w:author="Wu Donghai" w:date="2021-02-11T10:17:00Z">
            <w:rPr>
              <w:rFonts w:cs="Times New Roman"/>
              <w:noProof/>
              <w:vertAlign w:val="superscript"/>
            </w:rPr>
          </w:rPrChange>
        </w:rPr>
        <w:t>29</w:t>
      </w:r>
      <w:r w:rsidRPr="00680C79">
        <w:rPr>
          <w:rFonts w:cs="Times New Roman"/>
          <w:sz w:val="24"/>
          <w:szCs w:val="24"/>
          <w:rPrChange w:id="511" w:author="Wu Donghai" w:date="2021-02-11T10:17:00Z">
            <w:rPr>
              <w:rFonts w:cs="Times New Roman"/>
            </w:rPr>
          </w:rPrChange>
        </w:rPr>
        <w:t>. Those residents with low income and education level are evidenced show fewer concerns and participants in tree planting</w:t>
      </w:r>
      <w:r w:rsidRPr="00680C79">
        <w:rPr>
          <w:rFonts w:cs="Times New Roman"/>
          <w:noProof/>
          <w:sz w:val="24"/>
          <w:szCs w:val="24"/>
          <w:vertAlign w:val="superscript"/>
          <w:rPrChange w:id="512" w:author="Wu Donghai" w:date="2021-02-11T10:17:00Z">
            <w:rPr>
              <w:rFonts w:cs="Times New Roman"/>
              <w:noProof/>
              <w:vertAlign w:val="superscript"/>
            </w:rPr>
          </w:rPrChange>
        </w:rPr>
        <w:t>28</w:t>
      </w:r>
      <w:r w:rsidRPr="00680C79">
        <w:rPr>
          <w:rFonts w:cs="Times New Roman"/>
          <w:sz w:val="24"/>
          <w:szCs w:val="24"/>
          <w:rPrChange w:id="513" w:author="Wu Donghai" w:date="2021-02-11T10:17:00Z">
            <w:rPr>
              <w:rFonts w:cs="Times New Roman"/>
            </w:rPr>
          </w:rPrChange>
        </w:rPr>
        <w:t>, leading to a large discrepancy in tree cover increase across communities.</w:t>
      </w:r>
    </w:p>
    <w:p w14:paraId="6284EC5A" w14:textId="77777777" w:rsidR="00757628" w:rsidRPr="00680C79" w:rsidRDefault="00757628" w:rsidP="00680C79">
      <w:pPr>
        <w:spacing w:line="360" w:lineRule="auto"/>
        <w:ind w:firstLine="288"/>
        <w:rPr>
          <w:rFonts w:cs="Times New Roman"/>
          <w:sz w:val="24"/>
          <w:szCs w:val="24"/>
          <w:rPrChange w:id="514" w:author="Wu Donghai" w:date="2021-02-11T10:17:00Z">
            <w:rPr>
              <w:rFonts w:cs="Times New Roman"/>
            </w:rPr>
          </w:rPrChange>
        </w:rPr>
        <w:pPrChange w:id="515" w:author="Wu Donghai" w:date="2021-02-11T10:19:00Z">
          <w:pPr>
            <w:ind w:firstLine="288"/>
          </w:pPr>
        </w:pPrChange>
      </w:pPr>
      <w:r w:rsidRPr="00680C79">
        <w:rPr>
          <w:rFonts w:cs="Times New Roman"/>
          <w:sz w:val="24"/>
          <w:szCs w:val="24"/>
          <w:rPrChange w:id="516" w:author="Wu Donghai" w:date="2021-02-11T10:17:00Z">
            <w:rPr>
              <w:rFonts w:cs="Times New Roman"/>
            </w:rPr>
          </w:rPrChange>
        </w:rPr>
        <w:t>Trees are well known as ’natural capital’ to provide various ecosystem services and landscape merits in urban areas</w:t>
      </w:r>
      <w:r w:rsidRPr="00680C79">
        <w:rPr>
          <w:rFonts w:cs="Times New Roman"/>
          <w:noProof/>
          <w:sz w:val="24"/>
          <w:szCs w:val="24"/>
          <w:vertAlign w:val="superscript"/>
          <w:rPrChange w:id="517" w:author="Wu Donghai" w:date="2021-02-11T10:17:00Z">
            <w:rPr>
              <w:rFonts w:cs="Times New Roman"/>
              <w:noProof/>
              <w:vertAlign w:val="superscript"/>
            </w:rPr>
          </w:rPrChange>
        </w:rPr>
        <w:t>30</w:t>
      </w:r>
      <w:r w:rsidRPr="00680C79">
        <w:rPr>
          <w:rFonts w:cs="Times New Roman"/>
          <w:sz w:val="24"/>
          <w:szCs w:val="24"/>
          <w:rPrChange w:id="518" w:author="Wu Donghai" w:date="2021-02-11T10:17:00Z">
            <w:rPr>
              <w:rFonts w:cs="Times New Roman"/>
            </w:rPr>
          </w:rPrChange>
        </w:rPr>
        <w:t>. However, tree planting must be carefully implemented</w:t>
      </w:r>
      <w:r w:rsidRPr="00680C79">
        <w:rPr>
          <w:rFonts w:cs="Times New Roman"/>
          <w:noProof/>
          <w:sz w:val="24"/>
          <w:szCs w:val="24"/>
          <w:vertAlign w:val="superscript"/>
          <w:rPrChange w:id="519" w:author="Wu Donghai" w:date="2021-02-11T10:17:00Z">
            <w:rPr>
              <w:rFonts w:cs="Times New Roman"/>
              <w:noProof/>
              <w:vertAlign w:val="superscript"/>
            </w:rPr>
          </w:rPrChange>
        </w:rPr>
        <w:t>31</w:t>
      </w:r>
      <w:r w:rsidRPr="00680C79">
        <w:rPr>
          <w:rFonts w:cs="Times New Roman"/>
          <w:sz w:val="24"/>
          <w:szCs w:val="24"/>
          <w:rPrChange w:id="520" w:author="Wu Donghai" w:date="2021-02-11T10:17:00Z">
            <w:rPr>
              <w:rFonts w:cs="Times New Roman"/>
            </w:rPr>
          </w:rPrChange>
        </w:rPr>
        <w:t xml:space="preserve">. Before plantation, urban planners should have foresight how well trees can perform their functionalities and balance the desired outcomes and resources invested. Despite a sustainable </w:t>
      </w:r>
      <w:r w:rsidRPr="00680C79">
        <w:rPr>
          <w:rFonts w:cs="Times New Roman"/>
          <w:sz w:val="24"/>
          <w:szCs w:val="24"/>
          <w:rPrChange w:id="521" w:author="Wu Donghai" w:date="2021-02-11T10:17:00Z">
            <w:rPr>
              <w:rFonts w:cs="Times New Roman"/>
            </w:rPr>
          </w:rPrChange>
        </w:rPr>
        <w:lastRenderedPageBreak/>
        <w:t>cooling effect was predicted in the next few decades along with ongoing urban afforestation, achieving the desired environmental benefits would still be challenging. Firstly, urban trees’ cooling effects, especially those in arid or semi-arid cities, come at the expense of intensive irrigation. Continually planting in these cities could often be accompanied by urban runoff reduction and more water consumption</w:t>
      </w:r>
      <w:r w:rsidRPr="00680C79">
        <w:rPr>
          <w:rFonts w:cs="Times New Roman"/>
          <w:noProof/>
          <w:sz w:val="24"/>
          <w:szCs w:val="24"/>
          <w:vertAlign w:val="superscript"/>
          <w:rPrChange w:id="522" w:author="Wu Donghai" w:date="2021-02-11T10:17:00Z">
            <w:rPr>
              <w:rFonts w:cs="Times New Roman"/>
              <w:noProof/>
              <w:vertAlign w:val="superscript"/>
            </w:rPr>
          </w:rPrChange>
        </w:rPr>
        <w:t>32</w:t>
      </w:r>
      <w:r w:rsidRPr="00680C79">
        <w:rPr>
          <w:rFonts w:cs="Times New Roman"/>
          <w:sz w:val="24"/>
          <w:szCs w:val="24"/>
          <w:rPrChange w:id="523" w:author="Wu Donghai" w:date="2021-02-11T10:17:00Z">
            <w:rPr>
              <w:rFonts w:cs="Times New Roman"/>
            </w:rPr>
          </w:rPrChange>
        </w:rPr>
        <w:t>. The use of drought-tolerant tree species inevitably incurs a decreased transpirative cooling owing to the mechanisms of water retaining. Secondly, urban trees’ future planting largely depends on urban planning schemes and varies in different land-use and land-cover scenarios. With more sophisticated urban management, more trees can sometimes be a burden due to higher maintenance/monitoring costs of post-planting, which in turn incurs tree mortality</w:t>
      </w:r>
      <w:r w:rsidRPr="00680C79">
        <w:rPr>
          <w:rFonts w:cs="Times New Roman"/>
          <w:noProof/>
          <w:sz w:val="24"/>
          <w:szCs w:val="24"/>
          <w:vertAlign w:val="superscript"/>
          <w:rPrChange w:id="524" w:author="Wu Donghai" w:date="2021-02-11T10:17:00Z">
            <w:rPr>
              <w:rFonts w:cs="Times New Roman"/>
              <w:noProof/>
              <w:vertAlign w:val="superscript"/>
            </w:rPr>
          </w:rPrChange>
        </w:rPr>
        <w:t>33</w:t>
      </w:r>
      <w:r w:rsidRPr="00680C79">
        <w:rPr>
          <w:rFonts w:cs="Times New Roman"/>
          <w:sz w:val="24"/>
          <w:szCs w:val="24"/>
          <w:rPrChange w:id="525" w:author="Wu Donghai" w:date="2021-02-11T10:17:00Z">
            <w:rPr>
              <w:rFonts w:cs="Times New Roman"/>
            </w:rPr>
          </w:rPrChange>
        </w:rPr>
        <w:t>. Furthermore, trees’ survival may increasingly be vulnerable to climate change as future warming and drought stress</w:t>
      </w:r>
      <w:r w:rsidRPr="00680C79">
        <w:rPr>
          <w:rFonts w:cs="Times New Roman"/>
          <w:noProof/>
          <w:sz w:val="24"/>
          <w:szCs w:val="24"/>
          <w:vertAlign w:val="superscript"/>
          <w:rPrChange w:id="526" w:author="Wu Donghai" w:date="2021-02-11T10:17:00Z">
            <w:rPr>
              <w:rFonts w:cs="Times New Roman"/>
              <w:noProof/>
              <w:vertAlign w:val="superscript"/>
            </w:rPr>
          </w:rPrChange>
        </w:rPr>
        <w:t>34,35</w:t>
      </w:r>
      <w:r w:rsidRPr="00680C79">
        <w:rPr>
          <w:rFonts w:cs="Times New Roman"/>
          <w:sz w:val="24"/>
          <w:szCs w:val="24"/>
          <w:rPrChange w:id="527" w:author="Wu Donghai" w:date="2021-02-11T10:17:00Z">
            <w:rPr>
              <w:rFonts w:cs="Times New Roman"/>
            </w:rPr>
          </w:rPrChange>
        </w:rPr>
        <w:t>. Thirdly, the urban thermal environment also benefits from optimizing trees’ spatial configuration</w:t>
      </w:r>
      <w:r w:rsidRPr="00680C79">
        <w:rPr>
          <w:rFonts w:cs="Times New Roman"/>
          <w:noProof/>
          <w:sz w:val="24"/>
          <w:szCs w:val="24"/>
          <w:vertAlign w:val="superscript"/>
          <w:rPrChange w:id="528" w:author="Wu Donghai" w:date="2021-02-11T10:17:00Z">
            <w:rPr>
              <w:rFonts w:cs="Times New Roman"/>
              <w:noProof/>
              <w:vertAlign w:val="superscript"/>
            </w:rPr>
          </w:rPrChange>
        </w:rPr>
        <w:t>36</w:t>
      </w:r>
      <w:r w:rsidRPr="00680C79">
        <w:rPr>
          <w:rFonts w:cs="Times New Roman"/>
          <w:sz w:val="24"/>
          <w:szCs w:val="24"/>
          <w:rPrChange w:id="529" w:author="Wu Donghai" w:date="2021-02-11T10:17:00Z">
            <w:rPr>
              <w:rFonts w:cs="Times New Roman"/>
            </w:rPr>
          </w:rPrChange>
        </w:rPr>
        <w:t>. Other factors including street canyon geometry and growing conditions alter the microclimate (e.g., radiation, accessibility of soil water) to change trees’ performance</w:t>
      </w:r>
      <w:r w:rsidRPr="00680C79">
        <w:rPr>
          <w:rFonts w:cs="Times New Roman"/>
          <w:noProof/>
          <w:sz w:val="24"/>
          <w:szCs w:val="24"/>
          <w:vertAlign w:val="superscript"/>
          <w:rPrChange w:id="530" w:author="Wu Donghai" w:date="2021-02-11T10:17:00Z">
            <w:rPr>
              <w:rFonts w:cs="Times New Roman"/>
              <w:noProof/>
              <w:vertAlign w:val="superscript"/>
            </w:rPr>
          </w:rPrChange>
        </w:rPr>
        <w:t>37-39</w:t>
      </w:r>
      <w:r w:rsidRPr="00680C79">
        <w:rPr>
          <w:rFonts w:cs="Times New Roman"/>
          <w:sz w:val="24"/>
          <w:szCs w:val="24"/>
          <w:rPrChange w:id="531" w:author="Wu Donghai" w:date="2021-02-11T10:17:00Z">
            <w:rPr>
              <w:rFonts w:cs="Times New Roman"/>
            </w:rPr>
          </w:rPrChange>
        </w:rPr>
        <w:t>.</w:t>
      </w:r>
    </w:p>
    <w:p w14:paraId="206C256B" w14:textId="77777777" w:rsidR="00757628" w:rsidRPr="00680C79" w:rsidRDefault="00757628" w:rsidP="00680C79">
      <w:pPr>
        <w:spacing w:line="360" w:lineRule="auto"/>
        <w:ind w:firstLine="288"/>
        <w:rPr>
          <w:rFonts w:cs="Times New Roman"/>
          <w:sz w:val="24"/>
          <w:szCs w:val="24"/>
          <w:rPrChange w:id="532" w:author="Wu Donghai" w:date="2021-02-11T10:17:00Z">
            <w:rPr>
              <w:rFonts w:cs="Times New Roman"/>
            </w:rPr>
          </w:rPrChange>
        </w:rPr>
        <w:pPrChange w:id="533" w:author="Wu Donghai" w:date="2021-02-11T10:19:00Z">
          <w:pPr>
            <w:ind w:firstLine="288"/>
          </w:pPr>
        </w:pPrChange>
      </w:pPr>
      <w:r w:rsidRPr="00680C79">
        <w:rPr>
          <w:rFonts w:cs="Times New Roman"/>
          <w:sz w:val="24"/>
          <w:szCs w:val="24"/>
          <w:rPrChange w:id="534" w:author="Wu Donghai" w:date="2021-02-11T10:17:00Z">
            <w:rPr>
              <w:rFonts w:cs="Times New Roman"/>
            </w:rPr>
          </w:rPrChange>
        </w:rPr>
        <w:t xml:space="preserve">This study is the first fine-resolution thermal assessment of urban afforestation conducted in worldwide cities. Our global analysis </w:t>
      </w:r>
      <w:r w:rsidRPr="00680C79">
        <w:rPr>
          <w:rFonts w:cs="Times New Roman" w:hint="eastAsia"/>
          <w:sz w:val="24"/>
          <w:szCs w:val="24"/>
          <w:rPrChange w:id="535" w:author="Wu Donghai" w:date="2021-02-11T10:17:00Z">
            <w:rPr>
              <w:rFonts w:cs="Times New Roman" w:hint="eastAsia"/>
            </w:rPr>
          </w:rPrChange>
        </w:rPr>
        <w:t>estimated</w:t>
      </w:r>
      <w:r w:rsidRPr="00680C79">
        <w:rPr>
          <w:rFonts w:cs="Times New Roman"/>
          <w:sz w:val="24"/>
          <w:szCs w:val="24"/>
          <w:rPrChange w:id="536" w:author="Wu Donghai" w:date="2021-02-11T10:17:00Z">
            <w:rPr>
              <w:rFonts w:cs="Times New Roman"/>
            </w:rPr>
          </w:rPrChange>
        </w:rPr>
        <w:t xml:space="preserve"> that during the period 2000–2015, the daytime surface cooling from urban afforestation was an average of 0.7 °C while up to 1 °C for cities with large planting scale. Nevertheless, greater planting efforts were taken for cities in humid climates and/or high latitudes to achieve equivalent cooling </w:t>
      </w:r>
      <w:r w:rsidRPr="00680C79">
        <w:rPr>
          <w:rFonts w:cs="Times New Roman" w:hint="eastAsia"/>
          <w:sz w:val="24"/>
          <w:szCs w:val="24"/>
          <w:rPrChange w:id="537" w:author="Wu Donghai" w:date="2021-02-11T10:17:00Z">
            <w:rPr>
              <w:rFonts w:cs="Times New Roman" w:hint="eastAsia"/>
            </w:rPr>
          </w:rPrChange>
        </w:rPr>
        <w:t>as</w:t>
      </w:r>
      <w:r w:rsidRPr="00680C79">
        <w:rPr>
          <w:rFonts w:cs="Times New Roman"/>
          <w:sz w:val="24"/>
          <w:szCs w:val="24"/>
          <w:rPrChange w:id="538" w:author="Wu Donghai" w:date="2021-02-11T10:17:00Z">
            <w:rPr>
              <w:rFonts w:cs="Times New Roman"/>
            </w:rPr>
          </w:rPrChange>
        </w:rPr>
        <w:t xml:space="preserve"> in dry conditions. Future plantation should address the highlighted hierarchical nonlinearity between TCE and the background climate if trees are primarily planted for alleviating urban heat. </w:t>
      </w:r>
      <w:r w:rsidRPr="00680C79">
        <w:rPr>
          <w:rFonts w:cs="Times New Roman" w:hint="eastAsia"/>
          <w:sz w:val="24"/>
          <w:szCs w:val="24"/>
          <w:rPrChange w:id="539" w:author="Wu Donghai" w:date="2021-02-11T10:17:00Z">
            <w:rPr>
              <w:rFonts w:cs="Times New Roman" w:hint="eastAsia"/>
            </w:rPr>
          </w:rPrChange>
        </w:rPr>
        <w:t>With</w:t>
      </w:r>
      <w:r w:rsidRPr="00680C79">
        <w:rPr>
          <w:rFonts w:cs="Times New Roman"/>
          <w:sz w:val="24"/>
          <w:szCs w:val="24"/>
          <w:rPrChange w:id="540" w:author="Wu Donghai" w:date="2021-02-11T10:17:00Z">
            <w:rPr>
              <w:rFonts w:cs="Times New Roman"/>
            </w:rPr>
          </w:rPrChange>
        </w:rPr>
        <w:t xml:space="preserve"> increasing heat stress from urbanization and global climate change, urban afforestation is a low-carbo</w:t>
      </w:r>
      <w:r w:rsidRPr="00680C79">
        <w:rPr>
          <w:rFonts w:cs="Times New Roman" w:hint="eastAsia"/>
          <w:sz w:val="24"/>
          <w:szCs w:val="24"/>
          <w:rPrChange w:id="541" w:author="Wu Donghai" w:date="2021-02-11T10:17:00Z">
            <w:rPr>
              <w:rFonts w:cs="Times New Roman" w:hint="eastAsia"/>
            </w:rPr>
          </w:rPrChange>
        </w:rPr>
        <w:t>n</w:t>
      </w:r>
      <w:r w:rsidRPr="00680C79">
        <w:rPr>
          <w:rFonts w:cs="Times New Roman"/>
          <w:sz w:val="24"/>
          <w:szCs w:val="24"/>
          <w:rPrChange w:id="542" w:author="Wu Donghai" w:date="2021-02-11T10:17:00Z">
            <w:rPr>
              <w:rFonts w:cs="Times New Roman"/>
            </w:rPr>
          </w:rPrChange>
        </w:rPr>
        <w:t xml:space="preserve"> and energy-efficient measure that buffer urbanized areas the aim of within 2 °C temperature boundary.</w:t>
      </w:r>
    </w:p>
    <w:p w14:paraId="6FE442D9" w14:textId="77777777" w:rsidR="00757628" w:rsidRPr="00680C79" w:rsidRDefault="00757628" w:rsidP="00680C79">
      <w:pPr>
        <w:spacing w:line="360" w:lineRule="auto"/>
        <w:ind w:firstLine="288"/>
        <w:rPr>
          <w:rFonts w:cs="Times New Roman"/>
          <w:sz w:val="24"/>
          <w:szCs w:val="24"/>
          <w:rPrChange w:id="543" w:author="Wu Donghai" w:date="2021-02-11T10:17:00Z">
            <w:rPr>
              <w:rFonts w:cs="Times New Roman"/>
            </w:rPr>
          </w:rPrChange>
        </w:rPr>
        <w:pPrChange w:id="544" w:author="Wu Donghai" w:date="2021-02-11T10:19:00Z">
          <w:pPr>
            <w:ind w:firstLine="288"/>
          </w:pPr>
        </w:pPrChange>
      </w:pPr>
    </w:p>
    <w:p w14:paraId="22E57BE4" w14:textId="77777777" w:rsidR="00757628" w:rsidRPr="00680C79" w:rsidRDefault="00757628" w:rsidP="00680C79">
      <w:pPr>
        <w:pStyle w:val="Heading1"/>
        <w:spacing w:line="360" w:lineRule="auto"/>
        <w:rPr>
          <w:szCs w:val="24"/>
          <w:rPrChange w:id="545" w:author="Wu Donghai" w:date="2021-02-11T10:17:00Z">
            <w:rPr/>
          </w:rPrChange>
        </w:rPr>
        <w:pPrChange w:id="546" w:author="Wu Donghai" w:date="2021-02-11T10:19:00Z">
          <w:pPr>
            <w:pStyle w:val="Heading1"/>
          </w:pPr>
        </w:pPrChange>
      </w:pPr>
      <w:r w:rsidRPr="00680C79">
        <w:rPr>
          <w:szCs w:val="24"/>
          <w:rPrChange w:id="547" w:author="Wu Donghai" w:date="2021-02-11T10:17:00Z">
            <w:rPr/>
          </w:rPrChange>
        </w:rPr>
        <w:t>Methods</w:t>
      </w:r>
    </w:p>
    <w:p w14:paraId="58CE9372" w14:textId="77777777" w:rsidR="00757628" w:rsidRPr="00680C79" w:rsidRDefault="00757628" w:rsidP="00680C79">
      <w:pPr>
        <w:pStyle w:val="Heading2"/>
        <w:spacing w:line="360" w:lineRule="auto"/>
        <w:rPr>
          <w:sz w:val="24"/>
          <w:szCs w:val="24"/>
          <w:rPrChange w:id="548" w:author="Wu Donghai" w:date="2021-02-11T10:17:00Z">
            <w:rPr/>
          </w:rPrChange>
        </w:rPr>
        <w:pPrChange w:id="549" w:author="Wu Donghai" w:date="2021-02-11T10:19:00Z">
          <w:pPr>
            <w:pStyle w:val="Heading2"/>
          </w:pPr>
        </w:pPrChange>
      </w:pPr>
      <w:r w:rsidRPr="00680C79">
        <w:rPr>
          <w:sz w:val="24"/>
          <w:szCs w:val="24"/>
          <w:rPrChange w:id="550" w:author="Wu Donghai" w:date="2021-02-11T10:17:00Z">
            <w:rPr/>
          </w:rPrChange>
        </w:rPr>
        <w:t>High-resolution tree canopy cover data</w:t>
      </w:r>
    </w:p>
    <w:p w14:paraId="07FB7068" w14:textId="77777777" w:rsidR="00757628" w:rsidRPr="00680C79" w:rsidRDefault="00757628" w:rsidP="00680C79">
      <w:pPr>
        <w:spacing w:line="360" w:lineRule="auto"/>
        <w:rPr>
          <w:rFonts w:cs="Times New Roman"/>
          <w:sz w:val="24"/>
          <w:szCs w:val="24"/>
          <w:rPrChange w:id="551" w:author="Wu Donghai" w:date="2021-02-11T10:17:00Z">
            <w:rPr>
              <w:rFonts w:cs="Times New Roman"/>
            </w:rPr>
          </w:rPrChange>
        </w:rPr>
        <w:pPrChange w:id="552" w:author="Wu Donghai" w:date="2021-02-11T10:19:00Z">
          <w:pPr/>
        </w:pPrChange>
      </w:pPr>
      <w:r w:rsidRPr="00680C79">
        <w:rPr>
          <w:rFonts w:cs="Times New Roman"/>
          <w:sz w:val="24"/>
          <w:szCs w:val="24"/>
          <w:rPrChange w:id="553" w:author="Wu Donghai" w:date="2021-02-11T10:17:00Z">
            <w:rPr>
              <w:rFonts w:cs="Times New Roman"/>
            </w:rPr>
          </w:rPrChange>
        </w:rPr>
        <w:t>The Landsat-based global tree cover layers</w:t>
      </w:r>
      <w:r w:rsidRPr="00680C79">
        <w:rPr>
          <w:rFonts w:cs="Times New Roman"/>
          <w:noProof/>
          <w:sz w:val="24"/>
          <w:szCs w:val="24"/>
          <w:vertAlign w:val="superscript"/>
          <w:rPrChange w:id="554" w:author="Wu Donghai" w:date="2021-02-11T10:17:00Z">
            <w:rPr>
              <w:rFonts w:cs="Times New Roman"/>
              <w:noProof/>
              <w:vertAlign w:val="superscript"/>
            </w:rPr>
          </w:rPrChange>
        </w:rPr>
        <w:t>21</w:t>
      </w:r>
      <w:r w:rsidRPr="00680C79">
        <w:rPr>
          <w:rFonts w:cs="Times New Roman"/>
          <w:sz w:val="24"/>
          <w:szCs w:val="24"/>
          <w:rPrChange w:id="555" w:author="Wu Donghai" w:date="2021-02-11T10:17:00Z">
            <w:rPr>
              <w:rFonts w:cs="Times New Roman"/>
            </w:rPr>
          </w:rPrChange>
        </w:rPr>
        <w:t xml:space="preserve"> contain the percentage of horizontal ground at each 30-m pixel covered by woody vegetation greater than 5 meters in height. The dataset has </w:t>
      </w:r>
      <w:r w:rsidRPr="00680C79">
        <w:rPr>
          <w:rFonts w:cs="Times New Roman"/>
          <w:sz w:val="24"/>
          <w:szCs w:val="24"/>
          <w:rPrChange w:id="556" w:author="Wu Donghai" w:date="2021-02-11T10:17:00Z">
            <w:rPr>
              <w:rFonts w:cs="Times New Roman"/>
            </w:rPr>
          </w:rPrChange>
        </w:rPr>
        <w:lastRenderedPageBreak/>
        <w:t>been produced for four-year epochs i.e., 2000, 2005, 2010 and 2015. For each city, we calculated the tree cover change (TCC) for the period 2000–2015 as</w:t>
      </w:r>
    </w:p>
    <w:p w14:paraId="54140026" w14:textId="77777777" w:rsidR="00757628" w:rsidRPr="00680C79" w:rsidRDefault="00757628" w:rsidP="00680C79">
      <w:pPr>
        <w:pStyle w:val="a"/>
        <w:spacing w:before="156" w:after="156" w:line="360" w:lineRule="auto"/>
        <w:ind w:firstLine="480"/>
        <w:rPr>
          <w:sz w:val="24"/>
          <w:szCs w:val="24"/>
          <w:rPrChange w:id="557" w:author="Wu Donghai" w:date="2021-02-11T10:17:00Z">
            <w:rPr>
              <w:sz w:val="20"/>
            </w:rPr>
          </w:rPrChange>
        </w:rPr>
        <w:pPrChange w:id="558" w:author="Wu Donghai" w:date="2021-02-11T10:19:00Z">
          <w:pPr>
            <w:pStyle w:val="a"/>
            <w:spacing w:before="156" w:after="156"/>
            <w:ind w:firstLine="400"/>
          </w:pPr>
        </w:pPrChange>
      </w:pPr>
      <w:r w:rsidRPr="00680C79">
        <w:rPr>
          <w:rFonts w:eastAsiaTheme="minorEastAsia"/>
          <w:sz w:val="24"/>
          <w:szCs w:val="24"/>
          <w:rPrChange w:id="559" w:author="Wu Donghai" w:date="2021-02-11T10:17:00Z">
            <w:rPr>
              <w:rFonts w:eastAsiaTheme="minorEastAsia"/>
              <w:sz w:val="20"/>
            </w:rPr>
          </w:rPrChange>
        </w:rPr>
        <w:tab/>
      </w:r>
      <m:oMath>
        <m:r>
          <w:rPr>
            <w:rFonts w:ascii="Cambria Math" w:hAnsi="Cambria Math"/>
            <w:sz w:val="24"/>
            <w:szCs w:val="24"/>
            <w:rPrChange w:id="560" w:author="Wu Donghai" w:date="2021-02-11T10:17:00Z">
              <w:rPr>
                <w:rFonts w:ascii="Cambria Math" w:hAnsi="Cambria Math"/>
                <w:sz w:val="20"/>
              </w:rPr>
            </w:rPrChange>
          </w:rPr>
          <m:t>TCC=1/n(</m:t>
        </m:r>
        <m:nary>
          <m:naryPr>
            <m:chr m:val="∑"/>
            <m:limLoc m:val="undOvr"/>
            <m:ctrlPr>
              <w:rPr>
                <w:rFonts w:ascii="Cambria Math" w:hAnsi="Cambria Math"/>
                <w:i/>
                <w:sz w:val="24"/>
                <w:szCs w:val="24"/>
                <w:rPrChange w:id="561" w:author="Wu Donghai" w:date="2021-02-11T10:17:00Z">
                  <w:rPr>
                    <w:rFonts w:ascii="Cambria Math" w:hAnsi="Cambria Math"/>
                    <w:i/>
                    <w:sz w:val="20"/>
                  </w:rPr>
                </w:rPrChange>
              </w:rPr>
            </m:ctrlPr>
          </m:naryPr>
          <m:sub>
            <m:r>
              <w:rPr>
                <w:rFonts w:ascii="Cambria Math" w:hAnsi="Cambria Math"/>
                <w:sz w:val="24"/>
                <w:szCs w:val="24"/>
                <w:rPrChange w:id="562" w:author="Wu Donghai" w:date="2021-02-11T10:17:00Z">
                  <w:rPr>
                    <w:rFonts w:ascii="Cambria Math" w:hAnsi="Cambria Math"/>
                    <w:sz w:val="20"/>
                  </w:rPr>
                </w:rPrChange>
              </w:rPr>
              <m:t>i=1</m:t>
            </m:r>
          </m:sub>
          <m:sup>
            <m:r>
              <w:rPr>
                <w:rFonts w:ascii="Cambria Math" w:hAnsi="Cambria Math"/>
                <w:sz w:val="24"/>
                <w:szCs w:val="24"/>
                <w:rPrChange w:id="563" w:author="Wu Donghai" w:date="2021-02-11T10:17:00Z">
                  <w:rPr>
                    <w:rFonts w:ascii="Cambria Math" w:hAnsi="Cambria Math"/>
                    <w:sz w:val="20"/>
                  </w:rPr>
                </w:rPrChange>
              </w:rPr>
              <m:t>n</m:t>
            </m:r>
          </m:sup>
          <m:e>
            <m:sSubSup>
              <m:sSubSupPr>
                <m:ctrlPr>
                  <w:rPr>
                    <w:rFonts w:ascii="Cambria Math" w:hAnsi="Cambria Math"/>
                    <w:i/>
                    <w:sz w:val="24"/>
                    <w:szCs w:val="24"/>
                    <w:rPrChange w:id="564" w:author="Wu Donghai" w:date="2021-02-11T10:17:00Z">
                      <w:rPr>
                        <w:rFonts w:ascii="Cambria Math" w:hAnsi="Cambria Math"/>
                        <w:i/>
                        <w:sz w:val="20"/>
                      </w:rPr>
                    </w:rPrChange>
                  </w:rPr>
                </m:ctrlPr>
              </m:sSubSupPr>
              <m:e>
                <m:r>
                  <w:rPr>
                    <w:rFonts w:ascii="Cambria Math" w:hAnsi="Cambria Math"/>
                    <w:sz w:val="24"/>
                    <w:szCs w:val="24"/>
                    <w:rPrChange w:id="565" w:author="Wu Donghai" w:date="2021-02-11T10:17:00Z">
                      <w:rPr>
                        <w:rFonts w:ascii="Cambria Math" w:hAnsi="Cambria Math"/>
                        <w:sz w:val="20"/>
                      </w:rPr>
                    </w:rPrChange>
                  </w:rPr>
                  <m:t>TC</m:t>
                </m:r>
              </m:e>
              <m:sub>
                <m:r>
                  <w:rPr>
                    <w:rFonts w:ascii="Cambria Math" w:hAnsi="Cambria Math"/>
                    <w:sz w:val="24"/>
                    <w:szCs w:val="24"/>
                    <w:rPrChange w:id="566" w:author="Wu Donghai" w:date="2021-02-11T10:17:00Z">
                      <w:rPr>
                        <w:rFonts w:ascii="Cambria Math" w:hAnsi="Cambria Math"/>
                        <w:sz w:val="20"/>
                      </w:rPr>
                    </w:rPrChange>
                  </w:rPr>
                  <m:t>i</m:t>
                </m:r>
              </m:sub>
              <m:sup>
                <m:r>
                  <w:rPr>
                    <w:rFonts w:ascii="Cambria Math" w:hAnsi="Cambria Math"/>
                    <w:sz w:val="24"/>
                    <w:szCs w:val="24"/>
                    <w:rPrChange w:id="567" w:author="Wu Donghai" w:date="2021-02-11T10:17:00Z">
                      <w:rPr>
                        <w:rFonts w:ascii="Cambria Math" w:hAnsi="Cambria Math"/>
                        <w:sz w:val="20"/>
                      </w:rPr>
                    </w:rPrChange>
                  </w:rPr>
                  <m:t>2015</m:t>
                </m:r>
              </m:sup>
            </m:sSubSup>
          </m:e>
        </m:nary>
        <m:r>
          <w:rPr>
            <w:rFonts w:ascii="Cambria Math" w:hAnsi="Cambria Math"/>
            <w:sz w:val="24"/>
            <w:szCs w:val="24"/>
            <w:rPrChange w:id="568" w:author="Wu Donghai" w:date="2021-02-11T10:17:00Z">
              <w:rPr>
                <w:rFonts w:ascii="Cambria Math" w:hAnsi="Cambria Math"/>
                <w:sz w:val="20"/>
              </w:rPr>
            </w:rPrChange>
          </w:rPr>
          <m:t>-</m:t>
        </m:r>
        <m:nary>
          <m:naryPr>
            <m:chr m:val="∑"/>
            <m:limLoc m:val="undOvr"/>
            <m:ctrlPr>
              <w:rPr>
                <w:rFonts w:ascii="Cambria Math" w:hAnsi="Cambria Math"/>
                <w:i/>
                <w:sz w:val="24"/>
                <w:szCs w:val="24"/>
                <w:rPrChange w:id="569" w:author="Wu Donghai" w:date="2021-02-11T10:17:00Z">
                  <w:rPr>
                    <w:rFonts w:ascii="Cambria Math" w:hAnsi="Cambria Math"/>
                    <w:i/>
                    <w:sz w:val="20"/>
                  </w:rPr>
                </w:rPrChange>
              </w:rPr>
            </m:ctrlPr>
          </m:naryPr>
          <m:sub>
            <m:r>
              <w:rPr>
                <w:rFonts w:ascii="Cambria Math" w:hAnsi="Cambria Math"/>
                <w:sz w:val="24"/>
                <w:szCs w:val="24"/>
                <w:rPrChange w:id="570" w:author="Wu Donghai" w:date="2021-02-11T10:17:00Z">
                  <w:rPr>
                    <w:rFonts w:ascii="Cambria Math" w:hAnsi="Cambria Math"/>
                    <w:sz w:val="20"/>
                  </w:rPr>
                </w:rPrChange>
              </w:rPr>
              <m:t>i=1</m:t>
            </m:r>
          </m:sub>
          <m:sup>
            <m:r>
              <w:rPr>
                <w:rFonts w:ascii="Cambria Math" w:hAnsi="Cambria Math"/>
                <w:sz w:val="24"/>
                <w:szCs w:val="24"/>
                <w:rPrChange w:id="571" w:author="Wu Donghai" w:date="2021-02-11T10:17:00Z">
                  <w:rPr>
                    <w:rFonts w:ascii="Cambria Math" w:hAnsi="Cambria Math"/>
                    <w:sz w:val="20"/>
                  </w:rPr>
                </w:rPrChange>
              </w:rPr>
              <m:t>n</m:t>
            </m:r>
          </m:sup>
          <m:e>
            <m:sSubSup>
              <m:sSubSupPr>
                <m:ctrlPr>
                  <w:rPr>
                    <w:rFonts w:ascii="Cambria Math" w:hAnsi="Cambria Math"/>
                    <w:i/>
                    <w:sz w:val="24"/>
                    <w:szCs w:val="24"/>
                    <w:rPrChange w:id="572" w:author="Wu Donghai" w:date="2021-02-11T10:17:00Z">
                      <w:rPr>
                        <w:rFonts w:ascii="Cambria Math" w:hAnsi="Cambria Math"/>
                        <w:i/>
                        <w:sz w:val="20"/>
                      </w:rPr>
                    </w:rPrChange>
                  </w:rPr>
                </m:ctrlPr>
              </m:sSubSupPr>
              <m:e>
                <m:r>
                  <w:rPr>
                    <w:rFonts w:ascii="Cambria Math" w:hAnsi="Cambria Math"/>
                    <w:sz w:val="24"/>
                    <w:szCs w:val="24"/>
                    <w:rPrChange w:id="573" w:author="Wu Donghai" w:date="2021-02-11T10:17:00Z">
                      <w:rPr>
                        <w:rFonts w:ascii="Cambria Math" w:hAnsi="Cambria Math"/>
                        <w:sz w:val="20"/>
                      </w:rPr>
                    </w:rPrChange>
                  </w:rPr>
                  <m:t>TC</m:t>
                </m:r>
              </m:e>
              <m:sub>
                <m:r>
                  <w:rPr>
                    <w:rFonts w:ascii="Cambria Math" w:hAnsi="Cambria Math"/>
                    <w:sz w:val="24"/>
                    <w:szCs w:val="24"/>
                    <w:rPrChange w:id="574" w:author="Wu Donghai" w:date="2021-02-11T10:17:00Z">
                      <w:rPr>
                        <w:rFonts w:ascii="Cambria Math" w:hAnsi="Cambria Math"/>
                        <w:sz w:val="20"/>
                      </w:rPr>
                    </w:rPrChange>
                  </w:rPr>
                  <m:t>i</m:t>
                </m:r>
              </m:sub>
              <m:sup>
                <m:r>
                  <w:rPr>
                    <w:rFonts w:ascii="Cambria Math" w:hAnsi="Cambria Math"/>
                    <w:sz w:val="24"/>
                    <w:szCs w:val="24"/>
                    <w:rPrChange w:id="575" w:author="Wu Donghai" w:date="2021-02-11T10:17:00Z">
                      <w:rPr>
                        <w:rFonts w:ascii="Cambria Math" w:hAnsi="Cambria Math"/>
                        <w:sz w:val="20"/>
                      </w:rPr>
                    </w:rPrChange>
                  </w:rPr>
                  <m:t>2000</m:t>
                </m:r>
              </m:sup>
            </m:sSubSup>
          </m:e>
        </m:nary>
        <m:r>
          <w:rPr>
            <w:rFonts w:ascii="Cambria Math" w:hAnsi="Cambria Math"/>
            <w:sz w:val="24"/>
            <w:szCs w:val="24"/>
            <w:rPrChange w:id="576" w:author="Wu Donghai" w:date="2021-02-11T10:17:00Z">
              <w:rPr>
                <w:rFonts w:ascii="Cambria Math" w:hAnsi="Cambria Math"/>
                <w:sz w:val="20"/>
              </w:rPr>
            </w:rPrChange>
          </w:rPr>
          <m:t>)</m:t>
        </m:r>
      </m:oMath>
      <w:r w:rsidRPr="00680C79">
        <w:rPr>
          <w:rFonts w:eastAsiaTheme="minorEastAsia"/>
          <w:iCs/>
          <w:sz w:val="24"/>
          <w:szCs w:val="24"/>
          <w:rPrChange w:id="577" w:author="Wu Donghai" w:date="2021-02-11T10:17:00Z">
            <w:rPr>
              <w:rFonts w:eastAsiaTheme="minorEastAsia"/>
              <w:iCs/>
              <w:sz w:val="20"/>
            </w:rPr>
          </w:rPrChange>
        </w:rPr>
        <w:tab/>
      </w:r>
      <w:r w:rsidRPr="00680C79">
        <w:rPr>
          <w:sz w:val="24"/>
          <w:szCs w:val="24"/>
          <w:rPrChange w:id="578" w:author="Wu Donghai" w:date="2021-02-11T10:17:00Z">
            <w:rPr>
              <w:sz w:val="20"/>
            </w:rPr>
          </w:rPrChange>
        </w:rPr>
        <w:t>(1)</w:t>
      </w:r>
    </w:p>
    <w:p w14:paraId="1E569EC1" w14:textId="77777777" w:rsidR="00757628" w:rsidRPr="00680C79" w:rsidRDefault="00757628" w:rsidP="00680C79">
      <w:pPr>
        <w:spacing w:line="360" w:lineRule="auto"/>
        <w:rPr>
          <w:rFonts w:cs="Times New Roman"/>
          <w:sz w:val="24"/>
          <w:szCs w:val="24"/>
          <w:rPrChange w:id="579" w:author="Wu Donghai" w:date="2021-02-11T10:17:00Z">
            <w:rPr>
              <w:rFonts w:cs="Times New Roman"/>
            </w:rPr>
          </w:rPrChange>
        </w:rPr>
        <w:pPrChange w:id="580" w:author="Wu Donghai" w:date="2021-02-11T10:19:00Z">
          <w:pPr/>
        </w:pPrChange>
      </w:pPr>
      <w:r w:rsidRPr="00680C79">
        <w:rPr>
          <w:rFonts w:cs="Times New Roman"/>
          <w:sz w:val="24"/>
          <w:szCs w:val="24"/>
          <w:rPrChange w:id="581" w:author="Wu Donghai" w:date="2021-02-11T10:17:00Z">
            <w:rPr>
              <w:rFonts w:cs="Times New Roman"/>
            </w:rPr>
          </w:rPrChange>
        </w:rPr>
        <w:t xml:space="preserve">where </w:t>
      </w:r>
      <m:oMath>
        <m:sSubSup>
          <m:sSubSupPr>
            <m:ctrlPr>
              <w:rPr>
                <w:rFonts w:ascii="Cambria Math" w:eastAsiaTheme="majorEastAsia" w:hAnsi="Cambria Math" w:cs="Times New Roman"/>
                <w:i/>
                <w:sz w:val="24"/>
                <w:szCs w:val="24"/>
                <w:rPrChange w:id="582" w:author="Wu Donghai" w:date="2021-02-11T10:17:00Z">
                  <w:rPr>
                    <w:rFonts w:ascii="Cambria Math" w:eastAsiaTheme="majorEastAsia" w:hAnsi="Cambria Math" w:cs="Times New Roman"/>
                    <w:i/>
                    <w:sz w:val="22"/>
                  </w:rPr>
                </w:rPrChange>
              </w:rPr>
            </m:ctrlPr>
          </m:sSubSupPr>
          <m:e>
            <m:r>
              <w:rPr>
                <w:rFonts w:ascii="Cambria Math" w:hAnsi="Cambria Math"/>
                <w:sz w:val="24"/>
                <w:szCs w:val="24"/>
                <w:rPrChange w:id="583" w:author="Wu Donghai" w:date="2021-02-11T10:17:00Z">
                  <w:rPr>
                    <w:rFonts w:ascii="Cambria Math" w:hAnsi="Cambria Math"/>
                  </w:rPr>
                </w:rPrChange>
              </w:rPr>
              <m:t>TC</m:t>
            </m:r>
          </m:e>
          <m:sub>
            <m:r>
              <w:rPr>
                <w:rFonts w:ascii="Cambria Math" w:hAnsi="Cambria Math"/>
                <w:sz w:val="24"/>
                <w:szCs w:val="24"/>
                <w:rPrChange w:id="584" w:author="Wu Donghai" w:date="2021-02-11T10:17:00Z">
                  <w:rPr>
                    <w:rFonts w:ascii="Cambria Math" w:hAnsi="Cambria Math"/>
                  </w:rPr>
                </w:rPrChange>
              </w:rPr>
              <m:t>i</m:t>
            </m:r>
          </m:sub>
          <m:sup>
            <m:r>
              <w:rPr>
                <w:rFonts w:ascii="Cambria Math" w:hAnsi="Cambria Math"/>
                <w:sz w:val="24"/>
                <w:szCs w:val="24"/>
                <w:rPrChange w:id="585" w:author="Wu Donghai" w:date="2021-02-11T10:17:00Z">
                  <w:rPr>
                    <w:rFonts w:ascii="Cambria Math" w:hAnsi="Cambria Math"/>
                  </w:rPr>
                </w:rPrChange>
              </w:rPr>
              <m:t>2000</m:t>
            </m:r>
          </m:sup>
        </m:sSubSup>
      </m:oMath>
      <w:r w:rsidRPr="00680C79">
        <w:rPr>
          <w:rFonts w:cs="Times New Roman"/>
          <w:sz w:val="24"/>
          <w:szCs w:val="24"/>
          <w:rPrChange w:id="586" w:author="Wu Donghai" w:date="2021-02-11T10:17:00Z">
            <w:rPr>
              <w:rFonts w:cs="Times New Roman"/>
            </w:rPr>
          </w:rPrChange>
        </w:rPr>
        <w:t xml:space="preserve"> and </w:t>
      </w:r>
      <m:oMath>
        <m:sSubSup>
          <m:sSubSupPr>
            <m:ctrlPr>
              <w:rPr>
                <w:rFonts w:ascii="Cambria Math" w:eastAsiaTheme="majorEastAsia" w:hAnsi="Cambria Math" w:cs="Times New Roman"/>
                <w:i/>
                <w:sz w:val="24"/>
                <w:szCs w:val="24"/>
                <w:rPrChange w:id="587" w:author="Wu Donghai" w:date="2021-02-11T10:17:00Z">
                  <w:rPr>
                    <w:rFonts w:ascii="Cambria Math" w:eastAsiaTheme="majorEastAsia" w:hAnsi="Cambria Math" w:cs="Times New Roman"/>
                    <w:i/>
                    <w:sz w:val="22"/>
                  </w:rPr>
                </w:rPrChange>
              </w:rPr>
            </m:ctrlPr>
          </m:sSubSupPr>
          <m:e>
            <m:r>
              <w:rPr>
                <w:rFonts w:ascii="Cambria Math" w:hAnsi="Cambria Math"/>
                <w:sz w:val="24"/>
                <w:szCs w:val="24"/>
                <w:rPrChange w:id="588" w:author="Wu Donghai" w:date="2021-02-11T10:17:00Z">
                  <w:rPr>
                    <w:rFonts w:ascii="Cambria Math" w:hAnsi="Cambria Math"/>
                  </w:rPr>
                </w:rPrChange>
              </w:rPr>
              <m:t>TC</m:t>
            </m:r>
          </m:e>
          <m:sub>
            <m:r>
              <w:rPr>
                <w:rFonts w:ascii="Cambria Math" w:hAnsi="Cambria Math"/>
                <w:sz w:val="24"/>
                <w:szCs w:val="24"/>
                <w:rPrChange w:id="589" w:author="Wu Donghai" w:date="2021-02-11T10:17:00Z">
                  <w:rPr>
                    <w:rFonts w:ascii="Cambria Math" w:hAnsi="Cambria Math"/>
                  </w:rPr>
                </w:rPrChange>
              </w:rPr>
              <m:t>i</m:t>
            </m:r>
          </m:sub>
          <m:sup>
            <m:r>
              <w:rPr>
                <w:rFonts w:ascii="Cambria Math" w:hAnsi="Cambria Math"/>
                <w:sz w:val="24"/>
                <w:szCs w:val="24"/>
                <w:rPrChange w:id="590" w:author="Wu Donghai" w:date="2021-02-11T10:17:00Z">
                  <w:rPr>
                    <w:rFonts w:ascii="Cambria Math" w:hAnsi="Cambria Math"/>
                  </w:rPr>
                </w:rPrChange>
              </w:rPr>
              <m:t>2015</m:t>
            </m:r>
          </m:sup>
        </m:sSubSup>
      </m:oMath>
      <w:r w:rsidRPr="00680C79">
        <w:rPr>
          <w:rFonts w:cs="Times New Roman"/>
          <w:sz w:val="24"/>
          <w:szCs w:val="24"/>
          <w:rPrChange w:id="591" w:author="Wu Donghai" w:date="2021-02-11T10:17:00Z">
            <w:rPr>
              <w:rFonts w:cs="Times New Roman"/>
            </w:rPr>
          </w:rPrChange>
        </w:rPr>
        <w:t xml:space="preserve"> are the tree cover for </w:t>
      </w:r>
      <w:proofErr w:type="spellStart"/>
      <w:r w:rsidRPr="00680C79">
        <w:rPr>
          <w:rFonts w:cs="Times New Roman"/>
          <w:i/>
          <w:sz w:val="24"/>
          <w:szCs w:val="24"/>
          <w:rPrChange w:id="592" w:author="Wu Donghai" w:date="2021-02-11T10:17:00Z">
            <w:rPr>
              <w:rFonts w:cs="Times New Roman"/>
              <w:i/>
            </w:rPr>
          </w:rPrChange>
        </w:rPr>
        <w:t>i</w:t>
      </w:r>
      <w:r w:rsidRPr="00680C79">
        <w:rPr>
          <w:rFonts w:cs="Times New Roman"/>
          <w:sz w:val="24"/>
          <w:szCs w:val="24"/>
          <w:rPrChange w:id="593" w:author="Wu Donghai" w:date="2021-02-11T10:17:00Z">
            <w:rPr>
              <w:rFonts w:cs="Times New Roman"/>
            </w:rPr>
          </w:rPrChange>
        </w:rPr>
        <w:t>th</w:t>
      </w:r>
      <w:proofErr w:type="spellEnd"/>
      <w:r w:rsidRPr="00680C79">
        <w:rPr>
          <w:rFonts w:cs="Times New Roman"/>
          <w:sz w:val="24"/>
          <w:szCs w:val="24"/>
          <w:rPrChange w:id="594" w:author="Wu Donghai" w:date="2021-02-11T10:17:00Z">
            <w:rPr>
              <w:rFonts w:cs="Times New Roman"/>
            </w:rPr>
          </w:rPrChange>
        </w:rPr>
        <w:t xml:space="preserve"> pixel in 2000 and 2015, respectively. Since the study highly focus on the cooling of urban trees, we only made calculation on urban pixels identified by the Moderate Resolution Imaging Spectroradiometer (MODIS) yearly land cover product (MCD12Q1) (same processing was also applied to the following steps).</w:t>
      </w:r>
    </w:p>
    <w:p w14:paraId="7C1509A2" w14:textId="77777777" w:rsidR="00757628" w:rsidRPr="00680C79" w:rsidRDefault="00757628" w:rsidP="00680C79">
      <w:pPr>
        <w:pStyle w:val="Heading2"/>
        <w:spacing w:line="360" w:lineRule="auto"/>
        <w:rPr>
          <w:sz w:val="24"/>
          <w:szCs w:val="24"/>
          <w:rPrChange w:id="595" w:author="Wu Donghai" w:date="2021-02-11T10:17:00Z">
            <w:rPr/>
          </w:rPrChange>
        </w:rPr>
        <w:pPrChange w:id="596" w:author="Wu Donghai" w:date="2021-02-11T10:19:00Z">
          <w:pPr>
            <w:pStyle w:val="Heading2"/>
          </w:pPr>
        </w:pPrChange>
      </w:pPr>
      <w:r w:rsidRPr="00680C79">
        <w:rPr>
          <w:sz w:val="24"/>
          <w:szCs w:val="24"/>
          <w:rPrChange w:id="597" w:author="Wu Donghai" w:date="2021-02-11T10:17:00Z">
            <w:rPr/>
          </w:rPrChange>
        </w:rPr>
        <w:t>Precipitation data</w:t>
      </w:r>
    </w:p>
    <w:p w14:paraId="4E1F7C8B" w14:textId="77777777" w:rsidR="00757628" w:rsidRPr="00680C79" w:rsidRDefault="00757628" w:rsidP="00680C79">
      <w:pPr>
        <w:spacing w:line="360" w:lineRule="auto"/>
        <w:rPr>
          <w:rFonts w:cs="Times New Roman"/>
          <w:sz w:val="24"/>
          <w:szCs w:val="24"/>
          <w:rPrChange w:id="598" w:author="Wu Donghai" w:date="2021-02-11T10:17:00Z">
            <w:rPr>
              <w:rFonts w:cs="Times New Roman"/>
            </w:rPr>
          </w:rPrChange>
        </w:rPr>
        <w:pPrChange w:id="599" w:author="Wu Donghai" w:date="2021-02-11T10:19:00Z">
          <w:pPr/>
        </w:pPrChange>
      </w:pPr>
      <w:r w:rsidRPr="00680C79">
        <w:rPr>
          <w:rFonts w:cs="Times New Roman"/>
          <w:sz w:val="24"/>
          <w:szCs w:val="24"/>
          <w:rPrChange w:id="600" w:author="Wu Donghai" w:date="2021-02-11T10:17:00Z">
            <w:rPr>
              <w:rFonts w:cs="Times New Roman"/>
            </w:rPr>
          </w:rPrChange>
        </w:rPr>
        <w:t xml:space="preserve">The MAP for 2000–2015 was aggregated from the very high resolution (1-km) </w:t>
      </w:r>
      <w:proofErr w:type="spellStart"/>
      <w:r w:rsidRPr="00680C79">
        <w:rPr>
          <w:rFonts w:cs="Times New Roman"/>
          <w:sz w:val="24"/>
          <w:szCs w:val="24"/>
          <w:rPrChange w:id="601" w:author="Wu Donghai" w:date="2021-02-11T10:17:00Z">
            <w:rPr>
              <w:rFonts w:cs="Times New Roman"/>
            </w:rPr>
          </w:rPrChange>
        </w:rPr>
        <w:t>WorldClim</w:t>
      </w:r>
      <w:proofErr w:type="spellEnd"/>
      <w:r w:rsidRPr="00680C79">
        <w:rPr>
          <w:rFonts w:cs="Times New Roman"/>
          <w:sz w:val="24"/>
          <w:szCs w:val="24"/>
          <w:rPrChange w:id="602" w:author="Wu Donghai" w:date="2021-02-11T10:17:00Z">
            <w:rPr>
              <w:rFonts w:cs="Times New Roman"/>
            </w:rPr>
          </w:rPrChange>
        </w:rPr>
        <w:t xml:space="preserve"> historical monthly climate data</w:t>
      </w:r>
      <w:r w:rsidRPr="00680C79">
        <w:rPr>
          <w:rFonts w:cs="Times New Roman"/>
          <w:noProof/>
          <w:sz w:val="24"/>
          <w:szCs w:val="24"/>
          <w:vertAlign w:val="superscript"/>
          <w:rPrChange w:id="603" w:author="Wu Donghai" w:date="2021-02-11T10:17:00Z">
            <w:rPr>
              <w:rFonts w:cs="Times New Roman"/>
              <w:noProof/>
              <w:vertAlign w:val="superscript"/>
            </w:rPr>
          </w:rPrChange>
        </w:rPr>
        <w:t>40</w:t>
      </w:r>
      <w:r w:rsidRPr="00680C79">
        <w:rPr>
          <w:rFonts w:cs="Times New Roman"/>
          <w:sz w:val="24"/>
          <w:szCs w:val="24"/>
          <w:rPrChange w:id="604" w:author="Wu Donghai" w:date="2021-02-11T10:17:00Z">
            <w:rPr>
              <w:rFonts w:cs="Times New Roman"/>
            </w:rPr>
          </w:rPrChange>
        </w:rPr>
        <w:t>, which is downscaled from the version 4 of the CRU TS dataset</w:t>
      </w:r>
      <w:r w:rsidRPr="00680C79">
        <w:rPr>
          <w:rFonts w:cs="Times New Roman"/>
          <w:noProof/>
          <w:sz w:val="24"/>
          <w:szCs w:val="24"/>
          <w:vertAlign w:val="superscript"/>
          <w:rPrChange w:id="605" w:author="Wu Donghai" w:date="2021-02-11T10:17:00Z">
            <w:rPr>
              <w:rFonts w:cs="Times New Roman"/>
              <w:noProof/>
              <w:vertAlign w:val="superscript"/>
            </w:rPr>
          </w:rPrChange>
        </w:rPr>
        <w:t>41</w:t>
      </w:r>
      <w:r w:rsidRPr="00680C79">
        <w:rPr>
          <w:rFonts w:cs="Times New Roman"/>
          <w:sz w:val="24"/>
          <w:szCs w:val="24"/>
          <w:rPrChange w:id="606" w:author="Wu Donghai" w:date="2021-02-11T10:17:00Z">
            <w:rPr>
              <w:rFonts w:cs="Times New Roman"/>
            </w:rPr>
          </w:rPrChange>
        </w:rPr>
        <w:t>. The future precipitation data we used is the CMIP6</w:t>
      </w:r>
      <w:r w:rsidRPr="00680C79">
        <w:rPr>
          <w:rFonts w:cs="Times New Roman"/>
          <w:noProof/>
          <w:sz w:val="24"/>
          <w:szCs w:val="24"/>
          <w:vertAlign w:val="superscript"/>
          <w:rPrChange w:id="607" w:author="Wu Donghai" w:date="2021-02-11T10:17:00Z">
            <w:rPr>
              <w:rFonts w:cs="Times New Roman"/>
              <w:noProof/>
              <w:vertAlign w:val="superscript"/>
            </w:rPr>
          </w:rPrChange>
        </w:rPr>
        <w:t>42</w:t>
      </w:r>
      <w:r w:rsidRPr="00680C79">
        <w:rPr>
          <w:rFonts w:cs="Times New Roman"/>
          <w:sz w:val="24"/>
          <w:szCs w:val="24"/>
          <w:rPrChange w:id="608" w:author="Wu Donghai" w:date="2021-02-11T10:17:00Z">
            <w:rPr>
              <w:rFonts w:cs="Times New Roman"/>
            </w:rPr>
          </w:rPrChange>
        </w:rPr>
        <w:t xml:space="preserve"> downscaled future climate projections. The monthly values of the dataset are first processed for nine global climate models and four SSPs (126, 245, 370 and 585) and then averaged over </w:t>
      </w:r>
      <w:proofErr w:type="gramStart"/>
      <w:r w:rsidRPr="00680C79">
        <w:rPr>
          <w:rFonts w:cs="Times New Roman"/>
          <w:sz w:val="24"/>
          <w:szCs w:val="24"/>
          <w:rPrChange w:id="609" w:author="Wu Donghai" w:date="2021-02-11T10:17:00Z">
            <w:rPr>
              <w:rFonts w:cs="Times New Roman"/>
            </w:rPr>
          </w:rPrChange>
        </w:rPr>
        <w:t>20 year</w:t>
      </w:r>
      <w:proofErr w:type="gramEnd"/>
      <w:r w:rsidRPr="00680C79">
        <w:rPr>
          <w:rFonts w:cs="Times New Roman"/>
          <w:sz w:val="24"/>
          <w:szCs w:val="24"/>
          <w:rPrChange w:id="610" w:author="Wu Donghai" w:date="2021-02-11T10:17:00Z">
            <w:rPr>
              <w:rFonts w:cs="Times New Roman"/>
            </w:rPr>
          </w:rPrChange>
        </w:rPr>
        <w:t xml:space="preserve"> periods (2021–2040, 2041–2060, 2061–2080 and 2081–2100). We aggregated the monthly precipitation of 2021–2040 to represent the MAP for 2015–2030.</w:t>
      </w:r>
    </w:p>
    <w:p w14:paraId="28F9C188" w14:textId="77777777" w:rsidR="00757628" w:rsidRPr="00680C79" w:rsidRDefault="00757628" w:rsidP="00680C79">
      <w:pPr>
        <w:pStyle w:val="Heading2"/>
        <w:spacing w:line="360" w:lineRule="auto"/>
        <w:rPr>
          <w:sz w:val="24"/>
          <w:szCs w:val="24"/>
          <w:rPrChange w:id="611" w:author="Wu Donghai" w:date="2021-02-11T10:17:00Z">
            <w:rPr/>
          </w:rPrChange>
        </w:rPr>
        <w:pPrChange w:id="612" w:author="Wu Donghai" w:date="2021-02-11T10:19:00Z">
          <w:pPr>
            <w:pStyle w:val="Heading2"/>
          </w:pPr>
        </w:pPrChange>
      </w:pPr>
      <w:r w:rsidRPr="00680C79">
        <w:rPr>
          <w:sz w:val="24"/>
          <w:szCs w:val="24"/>
          <w:rPrChange w:id="613" w:author="Wu Donghai" w:date="2021-02-11T10:17:00Z">
            <w:rPr/>
          </w:rPrChange>
        </w:rPr>
        <w:t>Landsat-based surface parameters</w:t>
      </w:r>
    </w:p>
    <w:p w14:paraId="10823A81" w14:textId="77777777" w:rsidR="00757628" w:rsidRPr="00680C79" w:rsidRDefault="00757628" w:rsidP="00680C79">
      <w:pPr>
        <w:spacing w:line="360" w:lineRule="auto"/>
        <w:ind w:firstLine="288"/>
        <w:rPr>
          <w:rFonts w:cs="Times New Roman"/>
          <w:sz w:val="24"/>
          <w:szCs w:val="24"/>
          <w:rPrChange w:id="614" w:author="Wu Donghai" w:date="2021-02-11T10:17:00Z">
            <w:rPr>
              <w:rFonts w:cs="Times New Roman"/>
            </w:rPr>
          </w:rPrChange>
        </w:rPr>
        <w:pPrChange w:id="615" w:author="Wu Donghai" w:date="2021-02-11T10:19:00Z">
          <w:pPr>
            <w:ind w:firstLine="288"/>
          </w:pPr>
        </w:pPrChange>
      </w:pPr>
      <w:r w:rsidRPr="00680C79">
        <w:rPr>
          <w:rFonts w:cs="Times New Roman"/>
          <w:sz w:val="24"/>
          <w:szCs w:val="24"/>
          <w:rPrChange w:id="616" w:author="Wu Donghai" w:date="2021-02-11T10:17:00Z">
            <w:rPr>
              <w:rFonts w:cs="Times New Roman"/>
            </w:rPr>
          </w:rPrChange>
        </w:rPr>
        <w:t xml:space="preserve">We used the level-1 precision and terrain corrected Landsat 5/8 surface reflectance dataset provided by the United States Geological Survey (USGS) to estimate high-resolution surface parameters including LST, latent heat and albedo. The dataset has a 30-m spatial resolution and is the highest quality level-1 Landsat products which are radiometrically calibrated, orthorectified and atmospherically corrected. Scene cloud and cloud shadow detected by the </w:t>
      </w:r>
      <w:proofErr w:type="spellStart"/>
      <w:r w:rsidRPr="00680C79">
        <w:rPr>
          <w:rFonts w:cs="Times New Roman"/>
          <w:sz w:val="24"/>
          <w:szCs w:val="24"/>
          <w:rPrChange w:id="617" w:author="Wu Donghai" w:date="2021-02-11T10:17:00Z">
            <w:rPr>
              <w:rFonts w:cs="Times New Roman"/>
            </w:rPr>
          </w:rPrChange>
        </w:rPr>
        <w:t>CFMask</w:t>
      </w:r>
      <w:proofErr w:type="spellEnd"/>
      <w:r w:rsidRPr="00680C79">
        <w:rPr>
          <w:rFonts w:cs="Times New Roman"/>
          <w:sz w:val="24"/>
          <w:szCs w:val="24"/>
          <w:rPrChange w:id="618" w:author="Wu Donghai" w:date="2021-02-11T10:17:00Z">
            <w:rPr>
              <w:rFonts w:cs="Times New Roman"/>
            </w:rPr>
          </w:rPrChange>
        </w:rPr>
        <w:t xml:space="preserve"> algorithm</w:t>
      </w:r>
      <w:r w:rsidRPr="00680C79">
        <w:rPr>
          <w:rFonts w:cs="Times New Roman"/>
          <w:noProof/>
          <w:sz w:val="24"/>
          <w:szCs w:val="24"/>
          <w:vertAlign w:val="superscript"/>
          <w:rPrChange w:id="619" w:author="Wu Donghai" w:date="2021-02-11T10:17:00Z">
            <w:rPr>
              <w:rFonts w:cs="Times New Roman"/>
              <w:noProof/>
              <w:vertAlign w:val="superscript"/>
            </w:rPr>
          </w:rPrChange>
        </w:rPr>
        <w:t>43</w:t>
      </w:r>
      <w:r w:rsidRPr="00680C79">
        <w:rPr>
          <w:rFonts w:cs="Times New Roman"/>
          <w:sz w:val="24"/>
          <w:szCs w:val="24"/>
          <w:rPrChange w:id="620" w:author="Wu Donghai" w:date="2021-02-11T10:17:00Z">
            <w:rPr>
              <w:rFonts w:cs="Times New Roman"/>
            </w:rPr>
          </w:rPrChange>
        </w:rPr>
        <w:t xml:space="preserve"> were masked based on the quality assessment band.</w:t>
      </w:r>
    </w:p>
    <w:p w14:paraId="6F0B0DE6" w14:textId="77777777" w:rsidR="00757628" w:rsidRPr="00680C79" w:rsidRDefault="00757628" w:rsidP="00680C79">
      <w:pPr>
        <w:spacing w:line="360" w:lineRule="auto"/>
        <w:ind w:firstLine="288"/>
        <w:rPr>
          <w:rFonts w:cs="Times New Roman"/>
          <w:sz w:val="24"/>
          <w:szCs w:val="24"/>
          <w:rPrChange w:id="621" w:author="Wu Donghai" w:date="2021-02-11T10:17:00Z">
            <w:rPr>
              <w:rFonts w:cs="Times New Roman"/>
            </w:rPr>
          </w:rPrChange>
        </w:rPr>
        <w:pPrChange w:id="622" w:author="Wu Donghai" w:date="2021-02-11T10:19:00Z">
          <w:pPr>
            <w:ind w:firstLine="288"/>
          </w:pPr>
        </w:pPrChange>
      </w:pPr>
      <w:r w:rsidRPr="00680C79">
        <w:rPr>
          <w:rFonts w:cs="Times New Roman"/>
          <w:sz w:val="24"/>
          <w:szCs w:val="24"/>
          <w:rPrChange w:id="623" w:author="Wu Donghai" w:date="2021-02-11T10:17:00Z">
            <w:rPr>
              <w:rFonts w:cs="Times New Roman"/>
            </w:rPr>
          </w:rPrChange>
        </w:rPr>
        <w:t>We employed a single channel algorithm</w:t>
      </w:r>
      <w:r w:rsidRPr="00680C79">
        <w:rPr>
          <w:rFonts w:cs="Times New Roman"/>
          <w:noProof/>
          <w:sz w:val="24"/>
          <w:szCs w:val="24"/>
          <w:vertAlign w:val="superscript"/>
          <w:rPrChange w:id="624" w:author="Wu Donghai" w:date="2021-02-11T10:17:00Z">
            <w:rPr>
              <w:rFonts w:cs="Times New Roman"/>
              <w:noProof/>
              <w:vertAlign w:val="superscript"/>
            </w:rPr>
          </w:rPrChange>
        </w:rPr>
        <w:t>44</w:t>
      </w:r>
      <w:r w:rsidRPr="00680C79">
        <w:rPr>
          <w:rFonts w:cs="Times New Roman"/>
          <w:sz w:val="24"/>
          <w:szCs w:val="24"/>
          <w:rPrChange w:id="625" w:author="Wu Donghai" w:date="2021-02-11T10:17:00Z">
            <w:rPr>
              <w:rFonts w:cs="Times New Roman"/>
            </w:rPr>
          </w:rPrChange>
        </w:rPr>
        <w:t xml:space="preserve"> to retrieve LST from the Landsat thermal bands (band 6 for Landsat 5 and band 10 for Landsat 8). The processes are mainly converting at-sensor brightness temperature to LST with regarding the atmospheric influence. Surface emissivity is critical for LST retrieval. Thus, it is first spectrally adjusted from the ASTER global emissivity</w:t>
      </w:r>
      <w:r w:rsidRPr="00680C79">
        <w:rPr>
          <w:rFonts w:cs="Times New Roman"/>
          <w:noProof/>
          <w:sz w:val="24"/>
          <w:szCs w:val="24"/>
          <w:vertAlign w:val="superscript"/>
          <w:rPrChange w:id="626" w:author="Wu Donghai" w:date="2021-02-11T10:17:00Z">
            <w:rPr>
              <w:rFonts w:cs="Times New Roman"/>
              <w:noProof/>
              <w:vertAlign w:val="superscript"/>
            </w:rPr>
          </w:rPrChange>
        </w:rPr>
        <w:t>45</w:t>
      </w:r>
      <w:r w:rsidRPr="00680C79">
        <w:rPr>
          <w:rFonts w:cs="Times New Roman"/>
          <w:sz w:val="24"/>
          <w:szCs w:val="24"/>
          <w:rPrChange w:id="627" w:author="Wu Donghai" w:date="2021-02-11T10:17:00Z">
            <w:rPr>
              <w:rFonts w:cs="Times New Roman"/>
            </w:rPr>
          </w:rPrChange>
        </w:rPr>
        <w:t xml:space="preserve"> and then modified to account for vegetation phenology</w:t>
      </w:r>
      <w:r w:rsidRPr="00680C79">
        <w:rPr>
          <w:rFonts w:cs="Times New Roman"/>
          <w:noProof/>
          <w:sz w:val="24"/>
          <w:szCs w:val="24"/>
          <w:vertAlign w:val="superscript"/>
          <w:rPrChange w:id="628" w:author="Wu Donghai" w:date="2021-02-11T10:17:00Z">
            <w:rPr>
              <w:rFonts w:cs="Times New Roman"/>
              <w:noProof/>
              <w:vertAlign w:val="superscript"/>
            </w:rPr>
          </w:rPrChange>
        </w:rPr>
        <w:t>46</w:t>
      </w:r>
      <w:r w:rsidRPr="00680C79">
        <w:rPr>
          <w:rFonts w:cs="Times New Roman"/>
          <w:sz w:val="24"/>
          <w:szCs w:val="24"/>
          <w:rPrChange w:id="629" w:author="Wu Donghai" w:date="2021-02-11T10:17:00Z">
            <w:rPr>
              <w:rFonts w:cs="Times New Roman"/>
            </w:rPr>
          </w:rPrChange>
        </w:rPr>
        <w:t xml:space="preserve">. The atmospheric water </w:t>
      </w:r>
      <w:proofErr w:type="spellStart"/>
      <w:r w:rsidRPr="00680C79">
        <w:rPr>
          <w:rFonts w:cs="Times New Roman"/>
          <w:sz w:val="24"/>
          <w:szCs w:val="24"/>
          <w:rPrChange w:id="630" w:author="Wu Donghai" w:date="2021-02-11T10:17:00Z">
            <w:rPr>
              <w:rFonts w:cs="Times New Roman"/>
            </w:rPr>
          </w:rPrChange>
        </w:rPr>
        <w:t>vapour</w:t>
      </w:r>
      <w:proofErr w:type="spellEnd"/>
      <w:r w:rsidRPr="00680C79">
        <w:rPr>
          <w:rFonts w:cs="Times New Roman"/>
          <w:sz w:val="24"/>
          <w:szCs w:val="24"/>
          <w:rPrChange w:id="631" w:author="Wu Donghai" w:date="2021-02-11T10:17:00Z">
            <w:rPr>
              <w:rFonts w:cs="Times New Roman"/>
            </w:rPr>
          </w:rPrChange>
        </w:rPr>
        <w:t xml:space="preserve"> content </w:t>
      </w:r>
      <w:proofErr w:type="gramStart"/>
      <w:r w:rsidRPr="00680C79">
        <w:rPr>
          <w:rFonts w:cs="Times New Roman"/>
          <w:sz w:val="24"/>
          <w:szCs w:val="24"/>
          <w:rPrChange w:id="632" w:author="Wu Donghai" w:date="2021-02-11T10:17:00Z">
            <w:rPr>
              <w:rFonts w:cs="Times New Roman"/>
            </w:rPr>
          </w:rPrChange>
        </w:rPr>
        <w:t>used  for</w:t>
      </w:r>
      <w:proofErr w:type="gramEnd"/>
      <w:r w:rsidRPr="00680C79">
        <w:rPr>
          <w:rFonts w:cs="Times New Roman"/>
          <w:sz w:val="24"/>
          <w:szCs w:val="24"/>
          <w:rPrChange w:id="633" w:author="Wu Donghai" w:date="2021-02-11T10:17:00Z">
            <w:rPr>
              <w:rFonts w:cs="Times New Roman"/>
            </w:rPr>
          </w:rPrChange>
        </w:rPr>
        <w:t xml:space="preserve"> calculating atmospheric parameters was extracted from the NCEP/NCAR reanalysis data, which has a 6-hour temporal resolution (00:00, 06:00, 12:00, </w:t>
      </w:r>
      <w:r w:rsidRPr="00680C79">
        <w:rPr>
          <w:rFonts w:cs="Times New Roman"/>
          <w:sz w:val="24"/>
          <w:szCs w:val="24"/>
          <w:rPrChange w:id="634" w:author="Wu Donghai" w:date="2021-02-11T10:17:00Z">
            <w:rPr>
              <w:rFonts w:cs="Times New Roman"/>
            </w:rPr>
          </w:rPrChange>
        </w:rPr>
        <w:lastRenderedPageBreak/>
        <w:t>and 18:00 UTC) and 2.5 degree spatial resolution</w:t>
      </w:r>
      <w:r w:rsidRPr="00680C79">
        <w:rPr>
          <w:rFonts w:cs="Times New Roman"/>
          <w:noProof/>
          <w:sz w:val="24"/>
          <w:szCs w:val="24"/>
          <w:vertAlign w:val="superscript"/>
          <w:rPrChange w:id="635" w:author="Wu Donghai" w:date="2021-02-11T10:17:00Z">
            <w:rPr>
              <w:rFonts w:cs="Times New Roman"/>
              <w:noProof/>
              <w:vertAlign w:val="superscript"/>
            </w:rPr>
          </w:rPrChange>
        </w:rPr>
        <w:t>47</w:t>
      </w:r>
      <w:r w:rsidRPr="00680C79">
        <w:rPr>
          <w:rFonts w:cs="Times New Roman"/>
          <w:sz w:val="24"/>
          <w:szCs w:val="24"/>
          <w:rPrChange w:id="636" w:author="Wu Donghai" w:date="2021-02-11T10:17:00Z">
            <w:rPr>
              <w:rFonts w:cs="Times New Roman"/>
            </w:rPr>
          </w:rPrChange>
        </w:rPr>
        <w:t xml:space="preserve">. The water </w:t>
      </w:r>
      <w:proofErr w:type="spellStart"/>
      <w:r w:rsidRPr="00680C79">
        <w:rPr>
          <w:rFonts w:cs="Times New Roman"/>
          <w:sz w:val="24"/>
          <w:szCs w:val="24"/>
          <w:rPrChange w:id="637" w:author="Wu Donghai" w:date="2021-02-11T10:17:00Z">
            <w:rPr>
              <w:rFonts w:cs="Times New Roman"/>
            </w:rPr>
          </w:rPrChange>
        </w:rPr>
        <w:t>vapour</w:t>
      </w:r>
      <w:proofErr w:type="spellEnd"/>
      <w:r w:rsidRPr="00680C79">
        <w:rPr>
          <w:rFonts w:cs="Times New Roman"/>
          <w:sz w:val="24"/>
          <w:szCs w:val="24"/>
          <w:rPrChange w:id="638" w:author="Wu Donghai" w:date="2021-02-11T10:17:00Z">
            <w:rPr>
              <w:rFonts w:cs="Times New Roman"/>
            </w:rPr>
          </w:rPrChange>
        </w:rPr>
        <w:t xml:space="preserve"> on each Landsat acquisition time was approximated by linearly interpolating the two closest water </w:t>
      </w:r>
      <w:proofErr w:type="spellStart"/>
      <w:r w:rsidRPr="00680C79">
        <w:rPr>
          <w:rFonts w:cs="Times New Roman"/>
          <w:sz w:val="24"/>
          <w:szCs w:val="24"/>
          <w:rPrChange w:id="639" w:author="Wu Donghai" w:date="2021-02-11T10:17:00Z">
            <w:rPr>
              <w:rFonts w:cs="Times New Roman"/>
            </w:rPr>
          </w:rPrChange>
        </w:rPr>
        <w:t>vapour</w:t>
      </w:r>
      <w:proofErr w:type="spellEnd"/>
      <w:r w:rsidRPr="00680C79">
        <w:rPr>
          <w:rFonts w:cs="Times New Roman"/>
          <w:sz w:val="24"/>
          <w:szCs w:val="24"/>
          <w:rPrChange w:id="640" w:author="Wu Donghai" w:date="2021-02-11T10:17:00Z">
            <w:rPr>
              <w:rFonts w:cs="Times New Roman"/>
            </w:rPr>
          </w:rPrChange>
        </w:rPr>
        <w:t xml:space="preserve"> values. We validated the retrieved LST using ground-based measurements from six surface radiation budget (SURFRAD) network stations. A detailed validation process can be found in the Ref</w:t>
      </w:r>
      <w:r w:rsidRPr="00680C79">
        <w:rPr>
          <w:rFonts w:cs="Times New Roman"/>
          <w:noProof/>
          <w:sz w:val="24"/>
          <w:szCs w:val="24"/>
          <w:vertAlign w:val="superscript"/>
          <w:rPrChange w:id="641" w:author="Wu Donghai" w:date="2021-02-11T10:17:00Z">
            <w:rPr>
              <w:rFonts w:cs="Times New Roman"/>
              <w:noProof/>
              <w:vertAlign w:val="superscript"/>
            </w:rPr>
          </w:rPrChange>
        </w:rPr>
        <w:t>46</w:t>
      </w:r>
      <w:r w:rsidRPr="00680C79">
        <w:rPr>
          <w:rFonts w:cs="Times New Roman"/>
          <w:sz w:val="24"/>
          <w:szCs w:val="24"/>
          <w:rPrChange w:id="642" w:author="Wu Donghai" w:date="2021-02-11T10:17:00Z">
            <w:rPr>
              <w:rFonts w:cs="Times New Roman"/>
            </w:rPr>
          </w:rPrChange>
        </w:rPr>
        <w:t>. The results show that the retrieved LST has a bias of +1.5°C (Supplementary Fig. 5).</w:t>
      </w:r>
    </w:p>
    <w:p w14:paraId="162122C0" w14:textId="77777777" w:rsidR="00757628" w:rsidRPr="00680C79" w:rsidRDefault="00757628" w:rsidP="00680C79">
      <w:pPr>
        <w:spacing w:line="360" w:lineRule="auto"/>
        <w:ind w:firstLine="288"/>
        <w:rPr>
          <w:rFonts w:cs="Times New Roman"/>
          <w:sz w:val="24"/>
          <w:szCs w:val="24"/>
          <w:rPrChange w:id="643" w:author="Wu Donghai" w:date="2021-02-11T10:17:00Z">
            <w:rPr>
              <w:rFonts w:cs="Times New Roman"/>
            </w:rPr>
          </w:rPrChange>
        </w:rPr>
        <w:pPrChange w:id="644" w:author="Wu Donghai" w:date="2021-02-11T10:19:00Z">
          <w:pPr>
            <w:ind w:firstLine="288"/>
          </w:pPr>
        </w:pPrChange>
      </w:pPr>
      <w:r w:rsidRPr="00680C79">
        <w:rPr>
          <w:rFonts w:cs="Times New Roman"/>
          <w:sz w:val="24"/>
          <w:szCs w:val="24"/>
          <w:rPrChange w:id="645" w:author="Wu Donghai" w:date="2021-02-11T10:17:00Z">
            <w:rPr>
              <w:rFonts w:cs="Times New Roman"/>
            </w:rPr>
          </w:rPrChange>
        </w:rPr>
        <w:t>We estimated the Landsat 5 broadband albedo in total shortwave (</w:t>
      </w:r>
      <m:oMath>
        <m:sSub>
          <m:sSubPr>
            <m:ctrlPr>
              <w:rPr>
                <w:rFonts w:ascii="Cambria Math" w:eastAsiaTheme="majorEastAsia" w:hAnsi="Cambria Math" w:cs="Times New Roman"/>
                <w:i/>
                <w:sz w:val="24"/>
                <w:szCs w:val="24"/>
                <w:rPrChange w:id="646" w:author="Wu Donghai" w:date="2021-02-11T10:17:00Z">
                  <w:rPr>
                    <w:rFonts w:ascii="Cambria Math" w:eastAsiaTheme="majorEastAsia" w:hAnsi="Cambria Math" w:cs="Times New Roman"/>
                    <w:i/>
                  </w:rPr>
                </w:rPrChange>
              </w:rPr>
            </m:ctrlPr>
          </m:sSubPr>
          <m:e>
            <m:r>
              <w:rPr>
                <w:rFonts w:ascii="Cambria Math" w:hAnsi="Cambria Math"/>
                <w:sz w:val="24"/>
                <w:szCs w:val="24"/>
                <w:rPrChange w:id="647" w:author="Wu Donghai" w:date="2021-02-11T10:17:00Z">
                  <w:rPr>
                    <w:rFonts w:ascii="Cambria Math" w:hAnsi="Cambria Math"/>
                  </w:rPr>
                </w:rPrChange>
              </w:rPr>
              <m:t>α</m:t>
            </m:r>
          </m:e>
          <m:sub>
            <m:r>
              <w:rPr>
                <w:rFonts w:ascii="Cambria Math" w:hAnsi="Cambria Math"/>
                <w:sz w:val="24"/>
                <w:szCs w:val="24"/>
                <w:rPrChange w:id="648" w:author="Wu Donghai" w:date="2021-02-11T10:17:00Z">
                  <w:rPr>
                    <w:rFonts w:ascii="Cambria Math" w:hAnsi="Cambria Math"/>
                  </w:rPr>
                </w:rPrChange>
              </w:rPr>
              <m:t>short</m:t>
            </m:r>
          </m:sub>
        </m:sSub>
      </m:oMath>
      <w:r w:rsidRPr="00680C79">
        <w:rPr>
          <w:rFonts w:cs="Times New Roman"/>
          <w:sz w:val="24"/>
          <w:szCs w:val="24"/>
          <w:rPrChange w:id="649" w:author="Wu Donghai" w:date="2021-02-11T10:17:00Z">
            <w:rPr>
              <w:rFonts w:cs="Times New Roman"/>
            </w:rPr>
          </w:rPrChange>
        </w:rPr>
        <w:t xml:space="preserve">) based on a </w:t>
      </w:r>
      <w:proofErr w:type="gramStart"/>
      <w:r w:rsidRPr="00680C79">
        <w:rPr>
          <w:rFonts w:cs="Times New Roman"/>
          <w:sz w:val="24"/>
          <w:szCs w:val="24"/>
          <w:rPrChange w:id="650" w:author="Wu Donghai" w:date="2021-02-11T10:17:00Z">
            <w:rPr>
              <w:rFonts w:cs="Times New Roman"/>
            </w:rPr>
          </w:rPrChange>
        </w:rPr>
        <w:t>conversion formulae</w:t>
      </w:r>
      <w:proofErr w:type="gramEnd"/>
      <w:r w:rsidRPr="00680C79">
        <w:rPr>
          <w:rFonts w:cs="Times New Roman"/>
          <w:sz w:val="24"/>
          <w:szCs w:val="24"/>
          <w:rPrChange w:id="651" w:author="Wu Donghai" w:date="2021-02-11T10:17:00Z">
            <w:rPr>
              <w:rFonts w:cs="Times New Roman"/>
            </w:rPr>
          </w:rPrChange>
        </w:rPr>
        <w:t xml:space="preserve"> given by Liang</w:t>
      </w:r>
      <w:r w:rsidRPr="00680C79">
        <w:rPr>
          <w:rFonts w:cs="Times New Roman"/>
          <w:noProof/>
          <w:sz w:val="24"/>
          <w:szCs w:val="24"/>
          <w:vertAlign w:val="superscript"/>
          <w:rPrChange w:id="652" w:author="Wu Donghai" w:date="2021-02-11T10:17:00Z">
            <w:rPr>
              <w:rFonts w:cs="Times New Roman"/>
              <w:noProof/>
              <w:vertAlign w:val="superscript"/>
            </w:rPr>
          </w:rPrChange>
        </w:rPr>
        <w:t>48</w:t>
      </w:r>
    </w:p>
    <w:p w14:paraId="103ECC56" w14:textId="77777777" w:rsidR="00757628" w:rsidRPr="00680C79" w:rsidRDefault="00757628" w:rsidP="00680C79">
      <w:pPr>
        <w:pStyle w:val="a"/>
        <w:spacing w:before="156" w:after="156" w:line="360" w:lineRule="auto"/>
        <w:ind w:firstLine="480"/>
        <w:rPr>
          <w:sz w:val="24"/>
          <w:szCs w:val="24"/>
          <w:rPrChange w:id="653" w:author="Wu Donghai" w:date="2021-02-11T10:17:00Z">
            <w:rPr>
              <w:sz w:val="20"/>
            </w:rPr>
          </w:rPrChange>
        </w:rPr>
        <w:pPrChange w:id="654" w:author="Wu Donghai" w:date="2021-02-11T10:19:00Z">
          <w:pPr>
            <w:pStyle w:val="a"/>
            <w:spacing w:before="156" w:after="156"/>
            <w:ind w:firstLine="400"/>
          </w:pPr>
        </w:pPrChange>
      </w:pPr>
      <w:r w:rsidRPr="00680C79">
        <w:rPr>
          <w:rFonts w:eastAsiaTheme="minorEastAsia"/>
          <w:sz w:val="24"/>
          <w:szCs w:val="24"/>
          <w:rPrChange w:id="655" w:author="Wu Donghai" w:date="2021-02-11T10:17:00Z">
            <w:rPr>
              <w:rFonts w:eastAsiaTheme="minorEastAsia"/>
              <w:sz w:val="20"/>
            </w:rPr>
          </w:rPrChange>
        </w:rPr>
        <w:tab/>
      </w:r>
      <m:oMath>
        <m:sSub>
          <m:sSubPr>
            <m:ctrlPr>
              <w:rPr>
                <w:rFonts w:ascii="Cambria Math" w:hAnsi="Cambria Math"/>
                <w:i/>
                <w:sz w:val="24"/>
                <w:szCs w:val="24"/>
                <w:rPrChange w:id="656" w:author="Wu Donghai" w:date="2021-02-11T10:17:00Z">
                  <w:rPr>
                    <w:rFonts w:ascii="Cambria Math" w:hAnsi="Cambria Math"/>
                    <w:i/>
                    <w:sz w:val="20"/>
                  </w:rPr>
                </w:rPrChange>
              </w:rPr>
            </m:ctrlPr>
          </m:sSubPr>
          <m:e>
            <m:r>
              <w:rPr>
                <w:rFonts w:ascii="Cambria Math" w:hAnsi="Cambria Math"/>
                <w:sz w:val="24"/>
                <w:szCs w:val="24"/>
                <w:rPrChange w:id="657" w:author="Wu Donghai" w:date="2021-02-11T10:17:00Z">
                  <w:rPr>
                    <w:rFonts w:ascii="Cambria Math" w:hAnsi="Cambria Math"/>
                    <w:sz w:val="20"/>
                  </w:rPr>
                </w:rPrChange>
              </w:rPr>
              <m:t>α</m:t>
            </m:r>
          </m:e>
          <m:sub>
            <m:r>
              <w:rPr>
                <w:rFonts w:ascii="Cambria Math" w:hAnsi="Cambria Math"/>
                <w:sz w:val="24"/>
                <w:szCs w:val="24"/>
                <w:rPrChange w:id="658" w:author="Wu Donghai" w:date="2021-02-11T10:17:00Z">
                  <w:rPr>
                    <w:rFonts w:ascii="Cambria Math" w:hAnsi="Cambria Math"/>
                    <w:sz w:val="20"/>
                  </w:rPr>
                </w:rPrChange>
              </w:rPr>
              <m:t>short</m:t>
            </m:r>
          </m:sub>
        </m:sSub>
        <m:r>
          <w:rPr>
            <w:rFonts w:ascii="Cambria Math" w:hAnsi="Cambria Math"/>
            <w:sz w:val="24"/>
            <w:szCs w:val="24"/>
            <w:rPrChange w:id="659" w:author="Wu Donghai" w:date="2021-02-11T10:17:00Z">
              <w:rPr>
                <w:rFonts w:ascii="Cambria Math" w:hAnsi="Cambria Math"/>
                <w:sz w:val="20"/>
              </w:rPr>
            </w:rPrChange>
          </w:rPr>
          <m:t>=0.356</m:t>
        </m:r>
        <m:sSub>
          <m:sSubPr>
            <m:ctrlPr>
              <w:rPr>
                <w:rFonts w:ascii="Cambria Math" w:hAnsi="Cambria Math"/>
                <w:i/>
                <w:sz w:val="24"/>
                <w:szCs w:val="24"/>
                <w:rPrChange w:id="660" w:author="Wu Donghai" w:date="2021-02-11T10:17:00Z">
                  <w:rPr>
                    <w:rFonts w:ascii="Cambria Math" w:hAnsi="Cambria Math"/>
                    <w:i/>
                    <w:sz w:val="20"/>
                  </w:rPr>
                </w:rPrChange>
              </w:rPr>
            </m:ctrlPr>
          </m:sSubPr>
          <m:e>
            <m:r>
              <w:rPr>
                <w:rFonts w:ascii="Cambria Math" w:hAnsi="Cambria Math"/>
                <w:sz w:val="24"/>
                <w:szCs w:val="24"/>
                <w:rPrChange w:id="661" w:author="Wu Donghai" w:date="2021-02-11T10:17:00Z">
                  <w:rPr>
                    <w:rFonts w:ascii="Cambria Math" w:hAnsi="Cambria Math"/>
                    <w:sz w:val="20"/>
                  </w:rPr>
                </w:rPrChange>
              </w:rPr>
              <m:t>α</m:t>
            </m:r>
          </m:e>
          <m:sub>
            <m:r>
              <w:rPr>
                <w:rFonts w:ascii="Cambria Math" w:hAnsi="Cambria Math"/>
                <w:sz w:val="24"/>
                <w:szCs w:val="24"/>
                <w:rPrChange w:id="662" w:author="Wu Donghai" w:date="2021-02-11T10:17:00Z">
                  <w:rPr>
                    <w:rFonts w:ascii="Cambria Math" w:hAnsi="Cambria Math"/>
                    <w:sz w:val="20"/>
                  </w:rPr>
                </w:rPrChange>
              </w:rPr>
              <m:t>1</m:t>
            </m:r>
          </m:sub>
        </m:sSub>
        <m:r>
          <w:rPr>
            <w:rFonts w:ascii="Cambria Math" w:hAnsi="Cambria Math"/>
            <w:sz w:val="24"/>
            <w:szCs w:val="24"/>
            <w:rPrChange w:id="663" w:author="Wu Donghai" w:date="2021-02-11T10:17:00Z">
              <w:rPr>
                <w:rFonts w:ascii="Cambria Math" w:hAnsi="Cambria Math"/>
                <w:sz w:val="20"/>
              </w:rPr>
            </w:rPrChange>
          </w:rPr>
          <m:t>+0.130</m:t>
        </m:r>
        <m:sSub>
          <m:sSubPr>
            <m:ctrlPr>
              <w:rPr>
                <w:rFonts w:ascii="Cambria Math" w:hAnsi="Cambria Math"/>
                <w:i/>
                <w:sz w:val="24"/>
                <w:szCs w:val="24"/>
                <w:rPrChange w:id="664" w:author="Wu Donghai" w:date="2021-02-11T10:17:00Z">
                  <w:rPr>
                    <w:rFonts w:ascii="Cambria Math" w:hAnsi="Cambria Math"/>
                    <w:i/>
                    <w:sz w:val="20"/>
                  </w:rPr>
                </w:rPrChange>
              </w:rPr>
            </m:ctrlPr>
          </m:sSubPr>
          <m:e>
            <m:r>
              <w:rPr>
                <w:rFonts w:ascii="Cambria Math" w:hAnsi="Cambria Math"/>
                <w:sz w:val="24"/>
                <w:szCs w:val="24"/>
                <w:rPrChange w:id="665" w:author="Wu Donghai" w:date="2021-02-11T10:17:00Z">
                  <w:rPr>
                    <w:rFonts w:ascii="Cambria Math" w:hAnsi="Cambria Math"/>
                    <w:sz w:val="20"/>
                  </w:rPr>
                </w:rPrChange>
              </w:rPr>
              <m:t>α</m:t>
            </m:r>
          </m:e>
          <m:sub>
            <m:r>
              <w:rPr>
                <w:rFonts w:ascii="Cambria Math" w:hAnsi="Cambria Math"/>
                <w:sz w:val="24"/>
                <w:szCs w:val="24"/>
                <w:rPrChange w:id="666" w:author="Wu Donghai" w:date="2021-02-11T10:17:00Z">
                  <w:rPr>
                    <w:rFonts w:ascii="Cambria Math" w:hAnsi="Cambria Math"/>
                    <w:sz w:val="20"/>
                  </w:rPr>
                </w:rPrChange>
              </w:rPr>
              <m:t>3</m:t>
            </m:r>
          </m:sub>
        </m:sSub>
        <m:r>
          <w:rPr>
            <w:rFonts w:ascii="Cambria Math" w:hAnsi="Cambria Math"/>
            <w:sz w:val="24"/>
            <w:szCs w:val="24"/>
            <w:rPrChange w:id="667" w:author="Wu Donghai" w:date="2021-02-11T10:17:00Z">
              <w:rPr>
                <w:rFonts w:ascii="Cambria Math" w:hAnsi="Cambria Math"/>
                <w:sz w:val="20"/>
              </w:rPr>
            </w:rPrChange>
          </w:rPr>
          <m:t>+0.373</m:t>
        </m:r>
        <m:sSub>
          <m:sSubPr>
            <m:ctrlPr>
              <w:rPr>
                <w:rFonts w:ascii="Cambria Math" w:hAnsi="Cambria Math"/>
                <w:i/>
                <w:sz w:val="24"/>
                <w:szCs w:val="24"/>
                <w:rPrChange w:id="668" w:author="Wu Donghai" w:date="2021-02-11T10:17:00Z">
                  <w:rPr>
                    <w:rFonts w:ascii="Cambria Math" w:hAnsi="Cambria Math"/>
                    <w:i/>
                    <w:sz w:val="20"/>
                  </w:rPr>
                </w:rPrChange>
              </w:rPr>
            </m:ctrlPr>
          </m:sSubPr>
          <m:e>
            <m:r>
              <w:rPr>
                <w:rFonts w:ascii="Cambria Math" w:hAnsi="Cambria Math"/>
                <w:sz w:val="24"/>
                <w:szCs w:val="24"/>
                <w:rPrChange w:id="669" w:author="Wu Donghai" w:date="2021-02-11T10:17:00Z">
                  <w:rPr>
                    <w:rFonts w:ascii="Cambria Math" w:hAnsi="Cambria Math"/>
                    <w:sz w:val="20"/>
                  </w:rPr>
                </w:rPrChange>
              </w:rPr>
              <m:t>α</m:t>
            </m:r>
          </m:e>
          <m:sub>
            <m:r>
              <w:rPr>
                <w:rFonts w:ascii="Cambria Math" w:hAnsi="Cambria Math"/>
                <w:sz w:val="24"/>
                <w:szCs w:val="24"/>
                <w:rPrChange w:id="670" w:author="Wu Donghai" w:date="2021-02-11T10:17:00Z">
                  <w:rPr>
                    <w:rFonts w:ascii="Cambria Math" w:hAnsi="Cambria Math"/>
                    <w:sz w:val="20"/>
                  </w:rPr>
                </w:rPrChange>
              </w:rPr>
              <m:t>4</m:t>
            </m:r>
          </m:sub>
        </m:sSub>
        <m:r>
          <w:rPr>
            <w:rFonts w:ascii="Cambria Math" w:hAnsi="Cambria Math"/>
            <w:sz w:val="24"/>
            <w:szCs w:val="24"/>
            <w:rPrChange w:id="671" w:author="Wu Donghai" w:date="2021-02-11T10:17:00Z">
              <w:rPr>
                <w:rFonts w:ascii="Cambria Math" w:hAnsi="Cambria Math"/>
                <w:sz w:val="20"/>
              </w:rPr>
            </w:rPrChange>
          </w:rPr>
          <m:t>+0.085</m:t>
        </m:r>
        <m:sSub>
          <m:sSubPr>
            <m:ctrlPr>
              <w:rPr>
                <w:rFonts w:ascii="Cambria Math" w:hAnsi="Cambria Math"/>
                <w:i/>
                <w:sz w:val="24"/>
                <w:szCs w:val="24"/>
                <w:rPrChange w:id="672" w:author="Wu Donghai" w:date="2021-02-11T10:17:00Z">
                  <w:rPr>
                    <w:rFonts w:ascii="Cambria Math" w:hAnsi="Cambria Math"/>
                    <w:i/>
                    <w:sz w:val="20"/>
                  </w:rPr>
                </w:rPrChange>
              </w:rPr>
            </m:ctrlPr>
          </m:sSubPr>
          <m:e>
            <m:r>
              <w:rPr>
                <w:rFonts w:ascii="Cambria Math" w:hAnsi="Cambria Math"/>
                <w:sz w:val="24"/>
                <w:szCs w:val="24"/>
                <w:rPrChange w:id="673" w:author="Wu Donghai" w:date="2021-02-11T10:17:00Z">
                  <w:rPr>
                    <w:rFonts w:ascii="Cambria Math" w:hAnsi="Cambria Math"/>
                    <w:sz w:val="20"/>
                  </w:rPr>
                </w:rPrChange>
              </w:rPr>
              <m:t>α</m:t>
            </m:r>
          </m:e>
          <m:sub>
            <m:r>
              <w:rPr>
                <w:rFonts w:ascii="Cambria Math" w:hAnsi="Cambria Math"/>
                <w:sz w:val="24"/>
                <w:szCs w:val="24"/>
                <w:rPrChange w:id="674" w:author="Wu Donghai" w:date="2021-02-11T10:17:00Z">
                  <w:rPr>
                    <w:rFonts w:ascii="Cambria Math" w:hAnsi="Cambria Math"/>
                    <w:sz w:val="20"/>
                  </w:rPr>
                </w:rPrChange>
              </w:rPr>
              <m:t>5</m:t>
            </m:r>
          </m:sub>
        </m:sSub>
        <m:r>
          <w:rPr>
            <w:rFonts w:ascii="Cambria Math" w:hAnsi="Cambria Math"/>
            <w:sz w:val="24"/>
            <w:szCs w:val="24"/>
            <w:rPrChange w:id="675" w:author="Wu Donghai" w:date="2021-02-11T10:17:00Z">
              <w:rPr>
                <w:rFonts w:ascii="Cambria Math" w:hAnsi="Cambria Math"/>
                <w:sz w:val="20"/>
              </w:rPr>
            </w:rPrChange>
          </w:rPr>
          <m:t>+0.072</m:t>
        </m:r>
        <m:sSub>
          <m:sSubPr>
            <m:ctrlPr>
              <w:rPr>
                <w:rFonts w:ascii="Cambria Math" w:hAnsi="Cambria Math"/>
                <w:i/>
                <w:sz w:val="24"/>
                <w:szCs w:val="24"/>
                <w:rPrChange w:id="676" w:author="Wu Donghai" w:date="2021-02-11T10:17:00Z">
                  <w:rPr>
                    <w:rFonts w:ascii="Cambria Math" w:hAnsi="Cambria Math"/>
                    <w:i/>
                    <w:sz w:val="20"/>
                  </w:rPr>
                </w:rPrChange>
              </w:rPr>
            </m:ctrlPr>
          </m:sSubPr>
          <m:e>
            <m:r>
              <w:rPr>
                <w:rFonts w:ascii="Cambria Math" w:hAnsi="Cambria Math"/>
                <w:sz w:val="24"/>
                <w:szCs w:val="24"/>
                <w:rPrChange w:id="677" w:author="Wu Donghai" w:date="2021-02-11T10:17:00Z">
                  <w:rPr>
                    <w:rFonts w:ascii="Cambria Math" w:hAnsi="Cambria Math"/>
                    <w:sz w:val="20"/>
                  </w:rPr>
                </w:rPrChange>
              </w:rPr>
              <m:t>α</m:t>
            </m:r>
          </m:e>
          <m:sub>
            <m:r>
              <w:rPr>
                <w:rFonts w:ascii="Cambria Math" w:hAnsi="Cambria Math"/>
                <w:sz w:val="24"/>
                <w:szCs w:val="24"/>
                <w:rPrChange w:id="678" w:author="Wu Donghai" w:date="2021-02-11T10:17:00Z">
                  <w:rPr>
                    <w:rFonts w:ascii="Cambria Math" w:hAnsi="Cambria Math"/>
                    <w:sz w:val="20"/>
                  </w:rPr>
                </w:rPrChange>
              </w:rPr>
              <m:t>7</m:t>
            </m:r>
          </m:sub>
        </m:sSub>
        <m:r>
          <w:rPr>
            <w:rFonts w:ascii="Cambria Math" w:hAnsi="Cambria Math"/>
            <w:sz w:val="24"/>
            <w:szCs w:val="24"/>
            <w:rPrChange w:id="679" w:author="Wu Donghai" w:date="2021-02-11T10:17:00Z">
              <w:rPr>
                <w:rFonts w:ascii="Cambria Math" w:hAnsi="Cambria Math"/>
                <w:sz w:val="20"/>
              </w:rPr>
            </w:rPrChange>
          </w:rPr>
          <m:t>-0.0018</m:t>
        </m:r>
      </m:oMath>
      <w:r w:rsidRPr="00680C79">
        <w:rPr>
          <w:rFonts w:eastAsiaTheme="minorEastAsia"/>
          <w:iCs/>
          <w:sz w:val="24"/>
          <w:szCs w:val="24"/>
          <w:rPrChange w:id="680" w:author="Wu Donghai" w:date="2021-02-11T10:17:00Z">
            <w:rPr>
              <w:rFonts w:eastAsiaTheme="minorEastAsia"/>
              <w:iCs/>
              <w:sz w:val="20"/>
            </w:rPr>
          </w:rPrChange>
        </w:rPr>
        <w:tab/>
      </w:r>
      <w:r w:rsidRPr="00680C79">
        <w:rPr>
          <w:sz w:val="24"/>
          <w:szCs w:val="24"/>
          <w:rPrChange w:id="681" w:author="Wu Donghai" w:date="2021-02-11T10:17:00Z">
            <w:rPr>
              <w:sz w:val="20"/>
            </w:rPr>
          </w:rPrChange>
        </w:rPr>
        <w:t>(2)</w:t>
      </w:r>
    </w:p>
    <w:p w14:paraId="5431B5A4" w14:textId="77777777" w:rsidR="00757628" w:rsidRPr="00680C79" w:rsidRDefault="00757628" w:rsidP="00680C79">
      <w:pPr>
        <w:spacing w:line="360" w:lineRule="auto"/>
        <w:rPr>
          <w:rFonts w:cs="Times New Roman"/>
          <w:sz w:val="24"/>
          <w:szCs w:val="24"/>
          <w:rPrChange w:id="682" w:author="Wu Donghai" w:date="2021-02-11T10:17:00Z">
            <w:rPr>
              <w:rFonts w:cs="Times New Roman"/>
            </w:rPr>
          </w:rPrChange>
        </w:rPr>
        <w:pPrChange w:id="683" w:author="Wu Donghai" w:date="2021-02-11T10:19:00Z">
          <w:pPr/>
        </w:pPrChange>
      </w:pPr>
      <w:r w:rsidRPr="00680C79">
        <w:rPr>
          <w:rFonts w:cs="Times New Roman"/>
          <w:sz w:val="24"/>
          <w:szCs w:val="24"/>
          <w:rPrChange w:id="684" w:author="Wu Donghai" w:date="2021-02-11T10:17:00Z">
            <w:rPr>
              <w:rFonts w:cs="Times New Roman"/>
            </w:rPr>
          </w:rPrChange>
        </w:rPr>
        <w:t xml:space="preserve">where </w:t>
      </w:r>
      <m:oMath>
        <m:sSub>
          <m:sSubPr>
            <m:ctrlPr>
              <w:rPr>
                <w:rFonts w:ascii="Cambria Math" w:eastAsiaTheme="majorEastAsia" w:hAnsi="Cambria Math" w:cs="Times New Roman"/>
                <w:i/>
                <w:sz w:val="24"/>
                <w:szCs w:val="24"/>
                <w:rPrChange w:id="685" w:author="Wu Donghai" w:date="2021-02-11T10:17:00Z">
                  <w:rPr>
                    <w:rFonts w:ascii="Cambria Math" w:eastAsiaTheme="majorEastAsia" w:hAnsi="Cambria Math" w:cs="Times New Roman"/>
                    <w:i/>
                  </w:rPr>
                </w:rPrChange>
              </w:rPr>
            </m:ctrlPr>
          </m:sSubPr>
          <m:e>
            <m:r>
              <w:rPr>
                <w:rFonts w:ascii="Cambria Math" w:hAnsi="Cambria Math"/>
                <w:sz w:val="24"/>
                <w:szCs w:val="24"/>
                <w:rPrChange w:id="686" w:author="Wu Donghai" w:date="2021-02-11T10:17:00Z">
                  <w:rPr>
                    <w:rFonts w:ascii="Cambria Math" w:hAnsi="Cambria Math"/>
                  </w:rPr>
                </w:rPrChange>
              </w:rPr>
              <m:t>α</m:t>
            </m:r>
          </m:e>
          <m:sub>
            <m:r>
              <w:rPr>
                <w:rFonts w:ascii="Cambria Math" w:hAnsi="Cambria Math"/>
                <w:sz w:val="24"/>
                <w:szCs w:val="24"/>
                <w:rPrChange w:id="687" w:author="Wu Donghai" w:date="2021-02-11T10:17:00Z">
                  <w:rPr>
                    <w:rFonts w:ascii="Cambria Math" w:hAnsi="Cambria Math"/>
                  </w:rPr>
                </w:rPrChange>
              </w:rPr>
              <m:t>1</m:t>
            </m:r>
          </m:sub>
        </m:sSub>
      </m:oMath>
      <w:r w:rsidRPr="00680C79">
        <w:rPr>
          <w:rFonts w:cs="Times New Roman"/>
          <w:sz w:val="24"/>
          <w:szCs w:val="24"/>
          <w:rPrChange w:id="688" w:author="Wu Donghai" w:date="2021-02-11T10:17:00Z">
            <w:rPr>
              <w:rFonts w:cs="Times New Roman"/>
            </w:rPr>
          </w:rPrChange>
        </w:rPr>
        <w:t xml:space="preserve">, </w:t>
      </w:r>
      <m:oMath>
        <m:sSub>
          <m:sSubPr>
            <m:ctrlPr>
              <w:rPr>
                <w:rFonts w:ascii="Cambria Math" w:eastAsiaTheme="majorEastAsia" w:hAnsi="Cambria Math" w:cs="Times New Roman"/>
                <w:i/>
                <w:sz w:val="24"/>
                <w:szCs w:val="24"/>
                <w:rPrChange w:id="689" w:author="Wu Donghai" w:date="2021-02-11T10:17:00Z">
                  <w:rPr>
                    <w:rFonts w:ascii="Cambria Math" w:eastAsiaTheme="majorEastAsia" w:hAnsi="Cambria Math" w:cs="Times New Roman"/>
                    <w:i/>
                  </w:rPr>
                </w:rPrChange>
              </w:rPr>
            </m:ctrlPr>
          </m:sSubPr>
          <m:e>
            <m:r>
              <w:rPr>
                <w:rFonts w:ascii="Cambria Math" w:hAnsi="Cambria Math"/>
                <w:sz w:val="24"/>
                <w:szCs w:val="24"/>
                <w:rPrChange w:id="690" w:author="Wu Donghai" w:date="2021-02-11T10:17:00Z">
                  <w:rPr>
                    <w:rFonts w:ascii="Cambria Math" w:hAnsi="Cambria Math"/>
                  </w:rPr>
                </w:rPrChange>
              </w:rPr>
              <m:t>α</m:t>
            </m:r>
          </m:e>
          <m:sub>
            <m:r>
              <w:rPr>
                <w:rFonts w:ascii="Cambria Math" w:hAnsi="Cambria Math"/>
                <w:sz w:val="24"/>
                <w:szCs w:val="24"/>
                <w:rPrChange w:id="691" w:author="Wu Donghai" w:date="2021-02-11T10:17:00Z">
                  <w:rPr>
                    <w:rFonts w:ascii="Cambria Math" w:hAnsi="Cambria Math"/>
                  </w:rPr>
                </w:rPrChange>
              </w:rPr>
              <m:t>3</m:t>
            </m:r>
          </m:sub>
        </m:sSub>
      </m:oMath>
      <w:r w:rsidRPr="00680C79">
        <w:rPr>
          <w:rFonts w:cs="Times New Roman"/>
          <w:sz w:val="24"/>
          <w:szCs w:val="24"/>
          <w:rPrChange w:id="692" w:author="Wu Donghai" w:date="2021-02-11T10:17:00Z">
            <w:rPr>
              <w:rFonts w:cs="Times New Roman"/>
            </w:rPr>
          </w:rPrChange>
        </w:rPr>
        <w:t xml:space="preserve">, </w:t>
      </w:r>
      <m:oMath>
        <m:sSub>
          <m:sSubPr>
            <m:ctrlPr>
              <w:rPr>
                <w:rFonts w:ascii="Cambria Math" w:eastAsiaTheme="majorEastAsia" w:hAnsi="Cambria Math" w:cs="Times New Roman"/>
                <w:i/>
                <w:sz w:val="24"/>
                <w:szCs w:val="24"/>
                <w:rPrChange w:id="693" w:author="Wu Donghai" w:date="2021-02-11T10:17:00Z">
                  <w:rPr>
                    <w:rFonts w:ascii="Cambria Math" w:eastAsiaTheme="majorEastAsia" w:hAnsi="Cambria Math" w:cs="Times New Roman"/>
                    <w:i/>
                  </w:rPr>
                </w:rPrChange>
              </w:rPr>
            </m:ctrlPr>
          </m:sSubPr>
          <m:e>
            <m:r>
              <w:rPr>
                <w:rFonts w:ascii="Cambria Math" w:hAnsi="Cambria Math"/>
                <w:sz w:val="24"/>
                <w:szCs w:val="24"/>
                <w:rPrChange w:id="694" w:author="Wu Donghai" w:date="2021-02-11T10:17:00Z">
                  <w:rPr>
                    <w:rFonts w:ascii="Cambria Math" w:hAnsi="Cambria Math"/>
                  </w:rPr>
                </w:rPrChange>
              </w:rPr>
              <m:t>α</m:t>
            </m:r>
          </m:e>
          <m:sub>
            <m:r>
              <w:rPr>
                <w:rFonts w:ascii="Cambria Math" w:hAnsi="Cambria Math"/>
                <w:sz w:val="24"/>
                <w:szCs w:val="24"/>
                <w:rPrChange w:id="695" w:author="Wu Donghai" w:date="2021-02-11T10:17:00Z">
                  <w:rPr>
                    <w:rFonts w:ascii="Cambria Math" w:hAnsi="Cambria Math"/>
                  </w:rPr>
                </w:rPrChange>
              </w:rPr>
              <m:t>4</m:t>
            </m:r>
          </m:sub>
        </m:sSub>
      </m:oMath>
      <w:r w:rsidRPr="00680C79">
        <w:rPr>
          <w:rFonts w:cs="Times New Roman"/>
          <w:sz w:val="24"/>
          <w:szCs w:val="24"/>
          <w:rPrChange w:id="696" w:author="Wu Donghai" w:date="2021-02-11T10:17:00Z">
            <w:rPr>
              <w:rFonts w:cs="Times New Roman"/>
            </w:rPr>
          </w:rPrChange>
        </w:rPr>
        <w:t xml:space="preserve">, </w:t>
      </w:r>
      <m:oMath>
        <m:sSub>
          <m:sSubPr>
            <m:ctrlPr>
              <w:rPr>
                <w:rFonts w:ascii="Cambria Math" w:eastAsiaTheme="majorEastAsia" w:hAnsi="Cambria Math" w:cs="Times New Roman"/>
                <w:i/>
                <w:sz w:val="24"/>
                <w:szCs w:val="24"/>
                <w:rPrChange w:id="697" w:author="Wu Donghai" w:date="2021-02-11T10:17:00Z">
                  <w:rPr>
                    <w:rFonts w:ascii="Cambria Math" w:eastAsiaTheme="majorEastAsia" w:hAnsi="Cambria Math" w:cs="Times New Roman"/>
                    <w:i/>
                  </w:rPr>
                </w:rPrChange>
              </w:rPr>
            </m:ctrlPr>
          </m:sSubPr>
          <m:e>
            <m:r>
              <w:rPr>
                <w:rFonts w:ascii="Cambria Math" w:hAnsi="Cambria Math"/>
                <w:sz w:val="24"/>
                <w:szCs w:val="24"/>
                <w:rPrChange w:id="698" w:author="Wu Donghai" w:date="2021-02-11T10:17:00Z">
                  <w:rPr>
                    <w:rFonts w:ascii="Cambria Math" w:hAnsi="Cambria Math"/>
                  </w:rPr>
                </w:rPrChange>
              </w:rPr>
              <m:t>α</m:t>
            </m:r>
          </m:e>
          <m:sub>
            <m:r>
              <w:rPr>
                <w:rFonts w:ascii="Cambria Math" w:hAnsi="Cambria Math"/>
                <w:sz w:val="24"/>
                <w:szCs w:val="24"/>
                <w:rPrChange w:id="699" w:author="Wu Donghai" w:date="2021-02-11T10:17:00Z">
                  <w:rPr>
                    <w:rFonts w:ascii="Cambria Math" w:hAnsi="Cambria Math"/>
                  </w:rPr>
                </w:rPrChange>
              </w:rPr>
              <m:t>5</m:t>
            </m:r>
          </m:sub>
        </m:sSub>
      </m:oMath>
      <w:r w:rsidRPr="00680C79">
        <w:rPr>
          <w:rFonts w:cs="Times New Roman"/>
          <w:sz w:val="24"/>
          <w:szCs w:val="24"/>
          <w:rPrChange w:id="700" w:author="Wu Donghai" w:date="2021-02-11T10:17:00Z">
            <w:rPr>
              <w:rFonts w:cs="Times New Roman"/>
            </w:rPr>
          </w:rPrChange>
        </w:rPr>
        <w:t xml:space="preserve"> and </w:t>
      </w:r>
      <m:oMath>
        <m:sSub>
          <m:sSubPr>
            <m:ctrlPr>
              <w:rPr>
                <w:rFonts w:ascii="Cambria Math" w:eastAsiaTheme="majorEastAsia" w:hAnsi="Cambria Math" w:cs="Times New Roman"/>
                <w:i/>
                <w:sz w:val="24"/>
                <w:szCs w:val="24"/>
                <w:rPrChange w:id="701" w:author="Wu Donghai" w:date="2021-02-11T10:17:00Z">
                  <w:rPr>
                    <w:rFonts w:ascii="Cambria Math" w:eastAsiaTheme="majorEastAsia" w:hAnsi="Cambria Math" w:cs="Times New Roman"/>
                    <w:i/>
                  </w:rPr>
                </w:rPrChange>
              </w:rPr>
            </m:ctrlPr>
          </m:sSubPr>
          <m:e>
            <m:r>
              <w:rPr>
                <w:rFonts w:ascii="Cambria Math" w:hAnsi="Cambria Math"/>
                <w:sz w:val="24"/>
                <w:szCs w:val="24"/>
                <w:rPrChange w:id="702" w:author="Wu Donghai" w:date="2021-02-11T10:17:00Z">
                  <w:rPr>
                    <w:rFonts w:ascii="Cambria Math" w:hAnsi="Cambria Math"/>
                  </w:rPr>
                </w:rPrChange>
              </w:rPr>
              <m:t>α</m:t>
            </m:r>
          </m:e>
          <m:sub>
            <m:r>
              <w:rPr>
                <w:rFonts w:ascii="Cambria Math" w:hAnsi="Cambria Math"/>
                <w:sz w:val="24"/>
                <w:szCs w:val="24"/>
                <w:rPrChange w:id="703" w:author="Wu Donghai" w:date="2021-02-11T10:17:00Z">
                  <w:rPr>
                    <w:rFonts w:ascii="Cambria Math" w:hAnsi="Cambria Math"/>
                  </w:rPr>
                </w:rPrChange>
              </w:rPr>
              <m:t>7</m:t>
            </m:r>
          </m:sub>
        </m:sSub>
      </m:oMath>
      <w:r w:rsidRPr="00680C79">
        <w:rPr>
          <w:rFonts w:cs="Times New Roman"/>
          <w:sz w:val="24"/>
          <w:szCs w:val="24"/>
          <w:rPrChange w:id="704" w:author="Wu Donghai" w:date="2021-02-11T10:17:00Z">
            <w:rPr>
              <w:rFonts w:cs="Times New Roman"/>
            </w:rPr>
          </w:rPrChange>
        </w:rPr>
        <w:t xml:space="preserve"> are the narrowband surface reflectance of Landsat 5 band 1, band 3, band 4, band 5 and band 7, respectively.</w:t>
      </w:r>
    </w:p>
    <w:p w14:paraId="1212297A" w14:textId="77777777" w:rsidR="00757628" w:rsidRPr="00680C79" w:rsidRDefault="00757628" w:rsidP="00680C79">
      <w:pPr>
        <w:spacing w:line="360" w:lineRule="auto"/>
        <w:ind w:firstLine="288"/>
        <w:rPr>
          <w:rFonts w:cs="Times New Roman"/>
          <w:sz w:val="24"/>
          <w:szCs w:val="24"/>
          <w:rPrChange w:id="705" w:author="Wu Donghai" w:date="2021-02-11T10:17:00Z">
            <w:rPr>
              <w:rFonts w:cs="Times New Roman"/>
            </w:rPr>
          </w:rPrChange>
        </w:rPr>
        <w:pPrChange w:id="706" w:author="Wu Donghai" w:date="2021-02-11T10:19:00Z">
          <w:pPr>
            <w:ind w:firstLine="288"/>
          </w:pPr>
        </w:pPrChange>
      </w:pPr>
      <w:r w:rsidRPr="00680C79">
        <w:rPr>
          <w:rFonts w:cs="Times New Roman"/>
          <w:sz w:val="24"/>
          <w:szCs w:val="24"/>
          <w:rPrChange w:id="707" w:author="Wu Donghai" w:date="2021-02-11T10:17:00Z">
            <w:rPr>
              <w:rFonts w:cs="Times New Roman"/>
            </w:rPr>
          </w:rPrChange>
        </w:rPr>
        <w:t>We transferred an improved MODIS global terrestrial evapotranspiration (ET) algorithm</w:t>
      </w:r>
      <w:r w:rsidRPr="00680C79">
        <w:rPr>
          <w:rFonts w:cs="Times New Roman"/>
          <w:noProof/>
          <w:sz w:val="24"/>
          <w:szCs w:val="24"/>
          <w:vertAlign w:val="superscript"/>
          <w:rPrChange w:id="708" w:author="Wu Donghai" w:date="2021-02-11T10:17:00Z">
            <w:rPr>
              <w:rFonts w:cs="Times New Roman"/>
              <w:noProof/>
              <w:vertAlign w:val="superscript"/>
            </w:rPr>
          </w:rPrChange>
        </w:rPr>
        <w:t>49</w:t>
      </w:r>
      <w:r w:rsidRPr="00680C79">
        <w:rPr>
          <w:rFonts w:cs="Times New Roman"/>
          <w:sz w:val="24"/>
          <w:szCs w:val="24"/>
          <w:rPrChange w:id="709" w:author="Wu Donghai" w:date="2021-02-11T10:17:00Z">
            <w:rPr>
              <w:rFonts w:cs="Times New Roman"/>
            </w:rPr>
          </w:rPrChange>
        </w:rPr>
        <w:t xml:space="preserve"> to Landsat sensors. The algorithm is based on the </w:t>
      </w:r>
      <w:proofErr w:type="spellStart"/>
      <w:r w:rsidRPr="00680C79">
        <w:rPr>
          <w:rFonts w:cs="Times New Roman"/>
          <w:sz w:val="24"/>
          <w:szCs w:val="24"/>
          <w:rPrChange w:id="710" w:author="Wu Donghai" w:date="2021-02-11T10:17:00Z">
            <w:rPr>
              <w:rFonts w:cs="Times New Roman"/>
            </w:rPr>
          </w:rPrChange>
        </w:rPr>
        <w:t>the</w:t>
      </w:r>
      <w:proofErr w:type="spellEnd"/>
      <w:r w:rsidRPr="00680C79">
        <w:rPr>
          <w:rFonts w:cs="Times New Roman"/>
          <w:sz w:val="24"/>
          <w:szCs w:val="24"/>
          <w:rPrChange w:id="711" w:author="Wu Donghai" w:date="2021-02-11T10:17:00Z">
            <w:rPr>
              <w:rFonts w:cs="Times New Roman"/>
            </w:rPr>
          </w:rPrChange>
        </w:rPr>
        <w:t xml:space="preserve"> Penman–Monteith (P–M) equation</w:t>
      </w:r>
      <w:r w:rsidRPr="00680C79">
        <w:rPr>
          <w:rFonts w:cs="Times New Roman"/>
          <w:noProof/>
          <w:sz w:val="24"/>
          <w:szCs w:val="24"/>
          <w:vertAlign w:val="superscript"/>
          <w:rPrChange w:id="712" w:author="Wu Donghai" w:date="2021-02-11T10:17:00Z">
            <w:rPr>
              <w:rFonts w:cs="Times New Roman"/>
              <w:noProof/>
              <w:vertAlign w:val="superscript"/>
            </w:rPr>
          </w:rPrChange>
        </w:rPr>
        <w:t>50</w:t>
      </w:r>
      <w:r w:rsidRPr="00680C79">
        <w:rPr>
          <w:rFonts w:cs="Times New Roman"/>
          <w:sz w:val="24"/>
          <w:szCs w:val="24"/>
          <w:rPrChange w:id="713" w:author="Wu Donghai" w:date="2021-02-11T10:17:00Z">
            <w:rPr>
              <w:rFonts w:cs="Times New Roman"/>
            </w:rPr>
          </w:rPrChange>
        </w:rPr>
        <w:t xml:space="preserve"> and the total daytime ET was partitioned into the evaporation from wet canopy surface, plant transpiration and soil evaporation. The biome properties look-up table for MODIS ET algorithm was used to parameterize the Landsat ET on the basis of the Copernicus global land cover layers with a spatial resolution of 100 m.</w:t>
      </w:r>
    </w:p>
    <w:p w14:paraId="5DCDD914" w14:textId="77777777" w:rsidR="00757628" w:rsidRPr="00680C79" w:rsidRDefault="00757628" w:rsidP="00680C79">
      <w:pPr>
        <w:pStyle w:val="Heading2"/>
        <w:spacing w:line="360" w:lineRule="auto"/>
        <w:rPr>
          <w:sz w:val="24"/>
          <w:szCs w:val="24"/>
          <w:rPrChange w:id="714" w:author="Wu Donghai" w:date="2021-02-11T10:17:00Z">
            <w:rPr/>
          </w:rPrChange>
        </w:rPr>
        <w:pPrChange w:id="715" w:author="Wu Donghai" w:date="2021-02-11T10:19:00Z">
          <w:pPr>
            <w:pStyle w:val="Heading2"/>
          </w:pPr>
        </w:pPrChange>
      </w:pPr>
      <w:r w:rsidRPr="00680C79">
        <w:rPr>
          <w:sz w:val="24"/>
          <w:szCs w:val="24"/>
          <w:rPrChange w:id="716" w:author="Wu Donghai" w:date="2021-02-11T10:17:00Z">
            <w:rPr/>
          </w:rPrChange>
        </w:rPr>
        <w:t>Hierarchical TCE modelling and the cooling benefits from urban afforestation</w:t>
      </w:r>
    </w:p>
    <w:p w14:paraId="3D0DB11A" w14:textId="77777777" w:rsidR="00757628" w:rsidRPr="00680C79" w:rsidRDefault="00757628" w:rsidP="00680C79">
      <w:pPr>
        <w:spacing w:line="360" w:lineRule="auto"/>
        <w:rPr>
          <w:rFonts w:cs="Times New Roman"/>
          <w:sz w:val="24"/>
          <w:szCs w:val="24"/>
          <w:rPrChange w:id="717" w:author="Wu Donghai" w:date="2021-02-11T10:17:00Z">
            <w:rPr>
              <w:rFonts w:cs="Times New Roman"/>
            </w:rPr>
          </w:rPrChange>
        </w:rPr>
        <w:pPrChange w:id="718" w:author="Wu Donghai" w:date="2021-02-11T10:19:00Z">
          <w:pPr/>
        </w:pPrChange>
      </w:pPr>
      <w:r w:rsidRPr="00680C79">
        <w:rPr>
          <w:rFonts w:cs="Times New Roman"/>
          <w:sz w:val="24"/>
          <w:szCs w:val="24"/>
          <w:rPrChange w:id="719" w:author="Wu Donghai" w:date="2021-02-11T10:17:00Z">
            <w:rPr>
              <w:rFonts w:cs="Times New Roman"/>
            </w:rPr>
          </w:rPrChange>
        </w:rPr>
        <w:t>TCE in this study is assumed invariant for a specific city during the study period (2000–2015) and defined as the LST reduction for 1% tree cover increase. For each city, we derived TCE from the slope of the robust regression</w:t>
      </w:r>
      <w:r w:rsidRPr="00680C79">
        <w:rPr>
          <w:rFonts w:cs="Times New Roman"/>
          <w:noProof/>
          <w:sz w:val="24"/>
          <w:szCs w:val="24"/>
          <w:vertAlign w:val="superscript"/>
          <w:rPrChange w:id="720" w:author="Wu Donghai" w:date="2021-02-11T10:17:00Z">
            <w:rPr>
              <w:rFonts w:cs="Times New Roman"/>
              <w:noProof/>
              <w:vertAlign w:val="superscript"/>
            </w:rPr>
          </w:rPrChange>
        </w:rPr>
        <w:t>51</w:t>
      </w:r>
      <w:r w:rsidRPr="00680C79">
        <w:rPr>
          <w:rFonts w:cs="Times New Roman"/>
          <w:sz w:val="24"/>
          <w:szCs w:val="24"/>
          <w:rPrChange w:id="721" w:author="Wu Donghai" w:date="2021-02-11T10:17:00Z">
            <w:rPr>
              <w:rFonts w:cs="Times New Roman"/>
            </w:rPr>
          </w:rPrChange>
        </w:rPr>
        <w:t xml:space="preserve"> between LST and tree canopy cover in 2010. In order to match the yearly tree cover data, all LST images covering the city were aggregated to </w:t>
      </w:r>
      <w:proofErr w:type="spellStart"/>
      <w:r w:rsidRPr="00680C79">
        <w:rPr>
          <w:rFonts w:cs="Times New Roman"/>
          <w:sz w:val="24"/>
          <w:szCs w:val="24"/>
          <w:rPrChange w:id="722" w:author="Wu Donghai" w:date="2021-02-11T10:17:00Z">
            <w:rPr>
              <w:rFonts w:cs="Times New Roman"/>
            </w:rPr>
          </w:rPrChange>
        </w:rPr>
        <w:t>gernerate</w:t>
      </w:r>
      <w:proofErr w:type="spellEnd"/>
      <w:r w:rsidRPr="00680C79">
        <w:rPr>
          <w:rFonts w:cs="Times New Roman"/>
          <w:sz w:val="24"/>
          <w:szCs w:val="24"/>
          <w:rPrChange w:id="723" w:author="Wu Donghai" w:date="2021-02-11T10:17:00Z">
            <w:rPr>
              <w:rFonts w:cs="Times New Roman"/>
            </w:rPr>
          </w:rPrChange>
        </w:rPr>
        <w:t xml:space="preserve"> annual LST composite. LST images in </w:t>
      </w:r>
      <w:proofErr w:type="spellStart"/>
      <w:r w:rsidRPr="00680C79">
        <w:rPr>
          <w:rFonts w:cs="Times New Roman"/>
          <w:sz w:val="24"/>
          <w:szCs w:val="24"/>
          <w:rPrChange w:id="724" w:author="Wu Donghai" w:date="2021-02-11T10:17:00Z">
            <w:rPr>
              <w:rFonts w:cs="Times New Roman"/>
            </w:rPr>
          </w:rPrChange>
        </w:rPr>
        <w:t>neighbouring</w:t>
      </w:r>
      <w:proofErr w:type="spellEnd"/>
      <w:r w:rsidRPr="00680C79">
        <w:rPr>
          <w:rFonts w:cs="Times New Roman"/>
          <w:sz w:val="24"/>
          <w:szCs w:val="24"/>
          <w:rPrChange w:id="725" w:author="Wu Donghai" w:date="2021-02-11T10:17:00Z">
            <w:rPr>
              <w:rFonts w:cs="Times New Roman"/>
            </w:rPr>
          </w:rPrChange>
        </w:rPr>
        <w:t xml:space="preserve"> years (i.e., 2009 and 2011) were also used to make sure the composite is aggregated from images covering not less than eight independent months. TCE has been reported to be regulated by the background climate, especially soil and atmospheric moisture</w:t>
      </w:r>
      <w:r w:rsidRPr="00680C79">
        <w:rPr>
          <w:rFonts w:cs="Times New Roman"/>
          <w:noProof/>
          <w:sz w:val="24"/>
          <w:szCs w:val="24"/>
          <w:vertAlign w:val="superscript"/>
          <w:rPrChange w:id="726" w:author="Wu Donghai" w:date="2021-02-11T10:17:00Z">
            <w:rPr>
              <w:rFonts w:cs="Times New Roman"/>
              <w:noProof/>
              <w:vertAlign w:val="superscript"/>
            </w:rPr>
          </w:rPrChange>
        </w:rPr>
        <w:t>15</w:t>
      </w:r>
      <w:r w:rsidRPr="00680C79">
        <w:rPr>
          <w:rFonts w:cs="Times New Roman"/>
          <w:sz w:val="24"/>
          <w:szCs w:val="24"/>
          <w:rPrChange w:id="727" w:author="Wu Donghai" w:date="2021-02-11T10:17:00Z">
            <w:rPr>
              <w:rFonts w:cs="Times New Roman"/>
            </w:rPr>
          </w:rPrChange>
        </w:rPr>
        <w:t>. Meanwhile, due to the competing biophysical effects (e.g., albedo and evapotranspiration), the influence of trees on local temperature weakens from the tropics to boreal zones</w:t>
      </w:r>
      <w:r w:rsidRPr="00680C79">
        <w:rPr>
          <w:rFonts w:cs="Times New Roman"/>
          <w:noProof/>
          <w:sz w:val="24"/>
          <w:szCs w:val="24"/>
          <w:vertAlign w:val="superscript"/>
          <w:rPrChange w:id="728" w:author="Wu Donghai" w:date="2021-02-11T10:17:00Z">
            <w:rPr>
              <w:rFonts w:cs="Times New Roman"/>
              <w:noProof/>
              <w:vertAlign w:val="superscript"/>
            </w:rPr>
          </w:rPrChange>
        </w:rPr>
        <w:t>17,52</w:t>
      </w:r>
      <w:r w:rsidRPr="00680C79">
        <w:rPr>
          <w:rFonts w:cs="Times New Roman"/>
          <w:sz w:val="24"/>
          <w:szCs w:val="24"/>
          <w:rPrChange w:id="729" w:author="Wu Donghai" w:date="2021-02-11T10:17:00Z">
            <w:rPr>
              <w:rFonts w:cs="Times New Roman"/>
            </w:rPr>
          </w:rPrChange>
        </w:rPr>
        <w:t xml:space="preserve">. These features characterize TCE a hierarchical structure nested in the climatic regulation, which should be taken into consideration in the modelling. Accordingly, we employed </w:t>
      </w:r>
      <w:proofErr w:type="gramStart"/>
      <w:r w:rsidRPr="00680C79">
        <w:rPr>
          <w:rFonts w:cs="Times New Roman"/>
          <w:sz w:val="24"/>
          <w:szCs w:val="24"/>
          <w:rPrChange w:id="730" w:author="Wu Donghai" w:date="2021-02-11T10:17:00Z">
            <w:rPr>
              <w:rFonts w:cs="Times New Roman"/>
            </w:rPr>
          </w:rPrChange>
        </w:rPr>
        <w:t>a</w:t>
      </w:r>
      <w:proofErr w:type="gramEnd"/>
      <w:r w:rsidRPr="00680C79">
        <w:rPr>
          <w:rFonts w:cs="Times New Roman"/>
          <w:sz w:val="24"/>
          <w:szCs w:val="24"/>
          <w:rPrChange w:id="731" w:author="Wu Donghai" w:date="2021-02-11T10:17:00Z">
            <w:rPr>
              <w:rFonts w:cs="Times New Roman"/>
            </w:rPr>
          </w:rPrChange>
        </w:rPr>
        <w:t xml:space="preserve"> allometric function (</w:t>
      </w:r>
      <w:r w:rsidRPr="00680C79">
        <w:rPr>
          <w:rFonts w:cs="Times New Roman"/>
          <w:i/>
          <w:sz w:val="24"/>
          <w:szCs w:val="24"/>
          <w:rPrChange w:id="732" w:author="Wu Donghai" w:date="2021-02-11T10:17:00Z">
            <w:rPr>
              <w:rFonts w:cs="Times New Roman"/>
              <w:i/>
            </w:rPr>
          </w:rPrChange>
        </w:rPr>
        <w:t>y</w:t>
      </w:r>
      <w:r w:rsidRPr="00680C79">
        <w:rPr>
          <w:rFonts w:cs="Times New Roman"/>
          <w:sz w:val="24"/>
          <w:szCs w:val="24"/>
          <w:rPrChange w:id="733" w:author="Wu Donghai" w:date="2021-02-11T10:17:00Z">
            <w:rPr>
              <w:rFonts w:cs="Times New Roman"/>
            </w:rPr>
          </w:rPrChange>
        </w:rPr>
        <w:t xml:space="preserve"> = </w:t>
      </w:r>
      <w:proofErr w:type="spellStart"/>
      <w:r w:rsidRPr="00680C79">
        <w:rPr>
          <w:rFonts w:cs="Times New Roman"/>
          <w:i/>
          <w:sz w:val="24"/>
          <w:szCs w:val="24"/>
          <w:rPrChange w:id="734" w:author="Wu Donghai" w:date="2021-02-11T10:17:00Z">
            <w:rPr>
              <w:rFonts w:cs="Times New Roman"/>
              <w:i/>
            </w:rPr>
          </w:rPrChange>
        </w:rPr>
        <w:t>ax</w:t>
      </w:r>
      <w:r w:rsidRPr="00680C79">
        <w:rPr>
          <w:rFonts w:cs="Times New Roman"/>
          <w:i/>
          <w:sz w:val="24"/>
          <w:szCs w:val="24"/>
          <w:vertAlign w:val="superscript"/>
          <w:rPrChange w:id="735" w:author="Wu Donghai" w:date="2021-02-11T10:17:00Z">
            <w:rPr>
              <w:rFonts w:cs="Times New Roman"/>
              <w:i/>
              <w:vertAlign w:val="superscript"/>
            </w:rPr>
          </w:rPrChange>
        </w:rPr>
        <w:t>b</w:t>
      </w:r>
      <w:proofErr w:type="spellEnd"/>
      <w:r w:rsidRPr="00680C79">
        <w:rPr>
          <w:rFonts w:cs="Times New Roman"/>
          <w:sz w:val="24"/>
          <w:szCs w:val="24"/>
          <w:rPrChange w:id="736" w:author="Wu Donghai" w:date="2021-02-11T10:17:00Z">
            <w:rPr>
              <w:rFonts w:cs="Times New Roman"/>
            </w:rPr>
          </w:rPrChange>
        </w:rPr>
        <w:t xml:space="preserve">) to fit the relationship </w:t>
      </w:r>
      <w:r w:rsidRPr="00680C79">
        <w:rPr>
          <w:rFonts w:cs="Times New Roman"/>
          <w:sz w:val="24"/>
          <w:szCs w:val="24"/>
          <w:rPrChange w:id="737" w:author="Wu Donghai" w:date="2021-02-11T10:17:00Z">
            <w:rPr>
              <w:rFonts w:cs="Times New Roman"/>
            </w:rPr>
          </w:rPrChange>
        </w:rPr>
        <w:lastRenderedPageBreak/>
        <w:t>between TCE and MAP with the parameter a and b embedded in three latitudinal levels, namely low latitude (0°–20° S/N), medium latitude (20° S/N–50° S/N) and high latitude (&gt; 50° S/N)</w:t>
      </w:r>
    </w:p>
    <w:p w14:paraId="51500E4F" w14:textId="77777777" w:rsidR="00757628" w:rsidRPr="00680C79" w:rsidRDefault="00757628" w:rsidP="00680C79">
      <w:pPr>
        <w:pStyle w:val="a"/>
        <w:spacing w:before="156" w:after="156" w:line="360" w:lineRule="auto"/>
        <w:ind w:firstLine="480"/>
        <w:rPr>
          <w:sz w:val="24"/>
          <w:szCs w:val="24"/>
          <w:rPrChange w:id="738" w:author="Wu Donghai" w:date="2021-02-11T10:17:00Z">
            <w:rPr>
              <w:sz w:val="20"/>
            </w:rPr>
          </w:rPrChange>
        </w:rPr>
        <w:pPrChange w:id="739" w:author="Wu Donghai" w:date="2021-02-11T10:19:00Z">
          <w:pPr>
            <w:pStyle w:val="a"/>
            <w:spacing w:before="156" w:after="156"/>
            <w:ind w:firstLine="400"/>
          </w:pPr>
        </w:pPrChange>
      </w:pPr>
      <w:r w:rsidRPr="00680C79">
        <w:rPr>
          <w:rFonts w:eastAsiaTheme="minorEastAsia"/>
          <w:sz w:val="24"/>
          <w:szCs w:val="24"/>
          <w:rPrChange w:id="740" w:author="Wu Donghai" w:date="2021-02-11T10:17:00Z">
            <w:rPr>
              <w:rFonts w:eastAsiaTheme="minorEastAsia"/>
              <w:sz w:val="20"/>
            </w:rPr>
          </w:rPrChange>
        </w:rPr>
        <w:tab/>
      </w:r>
      <m:oMath>
        <m:sSub>
          <m:sSubPr>
            <m:ctrlPr>
              <w:rPr>
                <w:rFonts w:ascii="Cambria Math" w:hAnsi="Cambria Math"/>
                <w:i/>
                <w:sz w:val="24"/>
                <w:szCs w:val="24"/>
                <w:rPrChange w:id="741" w:author="Wu Donghai" w:date="2021-02-11T10:17:00Z">
                  <w:rPr>
                    <w:rFonts w:ascii="Cambria Math" w:hAnsi="Cambria Math"/>
                    <w:i/>
                    <w:sz w:val="20"/>
                  </w:rPr>
                </w:rPrChange>
              </w:rPr>
            </m:ctrlPr>
          </m:sSubPr>
          <m:e>
            <m:r>
              <w:rPr>
                <w:rFonts w:ascii="Cambria Math" w:hAnsi="Cambria Math"/>
                <w:sz w:val="24"/>
                <w:szCs w:val="24"/>
                <w:rPrChange w:id="742" w:author="Wu Donghai" w:date="2021-02-11T10:17:00Z">
                  <w:rPr>
                    <w:rFonts w:ascii="Cambria Math" w:hAnsi="Cambria Math"/>
                    <w:sz w:val="20"/>
                  </w:rPr>
                </w:rPrChange>
              </w:rPr>
              <m:t>TCE</m:t>
            </m:r>
          </m:e>
          <m:sub>
            <m:r>
              <w:rPr>
                <w:rFonts w:ascii="Cambria Math" w:hAnsi="Cambria Math"/>
                <w:sz w:val="24"/>
                <w:szCs w:val="24"/>
                <w:rPrChange w:id="743" w:author="Wu Donghai" w:date="2021-02-11T10:17:00Z">
                  <w:rPr>
                    <w:rFonts w:ascii="Cambria Math" w:hAnsi="Cambria Math"/>
                    <w:sz w:val="20"/>
                  </w:rPr>
                </w:rPrChange>
              </w:rPr>
              <m:t>ij</m:t>
            </m:r>
          </m:sub>
        </m:sSub>
        <m:r>
          <w:rPr>
            <w:rFonts w:ascii="Cambria Math" w:hAnsi="Cambria Math"/>
            <w:sz w:val="24"/>
            <w:szCs w:val="24"/>
            <w:rPrChange w:id="744" w:author="Wu Donghai" w:date="2021-02-11T10:17:00Z">
              <w:rPr>
                <w:rFonts w:ascii="Cambria Math" w:hAnsi="Cambria Math"/>
                <w:sz w:val="20"/>
              </w:rPr>
            </w:rPrChange>
          </w:rPr>
          <m:t>=</m:t>
        </m:r>
        <m:d>
          <m:dPr>
            <m:ctrlPr>
              <w:rPr>
                <w:rFonts w:ascii="Cambria Math" w:hAnsi="Cambria Math"/>
                <w:i/>
                <w:sz w:val="24"/>
                <w:szCs w:val="24"/>
                <w:rPrChange w:id="745" w:author="Wu Donghai" w:date="2021-02-11T10:17:00Z">
                  <w:rPr>
                    <w:rFonts w:ascii="Cambria Math" w:hAnsi="Cambria Math"/>
                    <w:i/>
                    <w:sz w:val="20"/>
                  </w:rPr>
                </w:rPrChange>
              </w:rPr>
            </m:ctrlPr>
          </m:dPr>
          <m:e>
            <m:r>
              <w:rPr>
                <w:rFonts w:ascii="Cambria Math" w:hAnsi="Cambria Math"/>
                <w:sz w:val="24"/>
                <w:szCs w:val="24"/>
                <w:rPrChange w:id="746" w:author="Wu Donghai" w:date="2021-02-11T10:17:00Z">
                  <w:rPr>
                    <w:rFonts w:ascii="Cambria Math" w:hAnsi="Cambria Math"/>
                    <w:sz w:val="20"/>
                  </w:rPr>
                </w:rPrChange>
              </w:rPr>
              <m:t>a+</m:t>
            </m:r>
            <m:sSub>
              <m:sSubPr>
                <m:ctrlPr>
                  <w:rPr>
                    <w:rFonts w:ascii="Cambria Math" w:hAnsi="Cambria Math"/>
                    <w:i/>
                    <w:sz w:val="24"/>
                    <w:szCs w:val="24"/>
                    <w:rPrChange w:id="747" w:author="Wu Donghai" w:date="2021-02-11T10:17:00Z">
                      <w:rPr>
                        <w:rFonts w:ascii="Cambria Math" w:hAnsi="Cambria Math"/>
                        <w:i/>
                        <w:sz w:val="20"/>
                      </w:rPr>
                    </w:rPrChange>
                  </w:rPr>
                </m:ctrlPr>
              </m:sSubPr>
              <m:e>
                <m:r>
                  <w:rPr>
                    <w:rFonts w:ascii="Cambria Math" w:hAnsi="Cambria Math"/>
                    <w:sz w:val="24"/>
                    <w:szCs w:val="24"/>
                    <w:rPrChange w:id="748" w:author="Wu Donghai" w:date="2021-02-11T10:17:00Z">
                      <w:rPr>
                        <w:rFonts w:ascii="Cambria Math" w:hAnsi="Cambria Math"/>
                        <w:sz w:val="20"/>
                      </w:rPr>
                    </w:rPrChange>
                  </w:rPr>
                  <m:t>a</m:t>
                </m:r>
              </m:e>
              <m:sub>
                <m:r>
                  <w:rPr>
                    <w:rFonts w:ascii="Cambria Math" w:hAnsi="Cambria Math"/>
                    <w:sz w:val="24"/>
                    <w:szCs w:val="24"/>
                    <w:rPrChange w:id="749" w:author="Wu Donghai" w:date="2021-02-11T10:17:00Z">
                      <w:rPr>
                        <w:rFonts w:ascii="Cambria Math" w:hAnsi="Cambria Math"/>
                        <w:sz w:val="20"/>
                      </w:rPr>
                    </w:rPrChange>
                  </w:rPr>
                  <m:t>j</m:t>
                </m:r>
              </m:sub>
            </m:sSub>
          </m:e>
        </m:d>
        <m:r>
          <w:rPr>
            <w:rFonts w:ascii="Cambria Math" w:hAnsi="Cambria Math"/>
            <w:sz w:val="24"/>
            <w:szCs w:val="24"/>
            <w:rPrChange w:id="750" w:author="Wu Donghai" w:date="2021-02-11T10:17:00Z">
              <w:rPr>
                <w:rFonts w:ascii="Cambria Math" w:hAnsi="Cambria Math"/>
                <w:sz w:val="20"/>
              </w:rPr>
            </w:rPrChange>
          </w:rPr>
          <m:t>×</m:t>
        </m:r>
        <m:sSubSup>
          <m:sSubSupPr>
            <m:ctrlPr>
              <w:rPr>
                <w:rFonts w:ascii="Cambria Math" w:hAnsi="Cambria Math"/>
                <w:i/>
                <w:sz w:val="24"/>
                <w:szCs w:val="24"/>
                <w:rPrChange w:id="751" w:author="Wu Donghai" w:date="2021-02-11T10:17:00Z">
                  <w:rPr>
                    <w:rFonts w:ascii="Cambria Math" w:hAnsi="Cambria Math"/>
                    <w:i/>
                    <w:sz w:val="20"/>
                  </w:rPr>
                </w:rPrChange>
              </w:rPr>
            </m:ctrlPr>
          </m:sSubSupPr>
          <m:e>
            <m:r>
              <w:rPr>
                <w:rFonts w:ascii="Cambria Math" w:hAnsi="Cambria Math"/>
                <w:sz w:val="24"/>
                <w:szCs w:val="24"/>
                <w:rPrChange w:id="752" w:author="Wu Donghai" w:date="2021-02-11T10:17:00Z">
                  <w:rPr>
                    <w:rFonts w:ascii="Cambria Math" w:hAnsi="Cambria Math"/>
                    <w:sz w:val="20"/>
                  </w:rPr>
                </w:rPrChange>
              </w:rPr>
              <m:t>P</m:t>
            </m:r>
          </m:e>
          <m:sub>
            <m:r>
              <w:rPr>
                <w:rFonts w:ascii="Cambria Math" w:hAnsi="Cambria Math"/>
                <w:sz w:val="24"/>
                <w:szCs w:val="24"/>
                <w:rPrChange w:id="753" w:author="Wu Donghai" w:date="2021-02-11T10:17:00Z">
                  <w:rPr>
                    <w:rFonts w:ascii="Cambria Math" w:hAnsi="Cambria Math"/>
                    <w:sz w:val="20"/>
                  </w:rPr>
                </w:rPrChange>
              </w:rPr>
              <m:t>ij</m:t>
            </m:r>
          </m:sub>
          <m:sup>
            <m:r>
              <w:rPr>
                <w:rFonts w:ascii="Cambria Math" w:hAnsi="Cambria Math"/>
                <w:sz w:val="24"/>
                <w:szCs w:val="24"/>
                <w:rPrChange w:id="754" w:author="Wu Donghai" w:date="2021-02-11T10:17:00Z">
                  <w:rPr>
                    <w:rFonts w:ascii="Cambria Math" w:hAnsi="Cambria Math"/>
                    <w:sz w:val="20"/>
                  </w:rPr>
                </w:rPrChange>
              </w:rPr>
              <m:t>b+</m:t>
            </m:r>
            <m:sSub>
              <m:sSubPr>
                <m:ctrlPr>
                  <w:rPr>
                    <w:rFonts w:ascii="Cambria Math" w:hAnsi="Cambria Math"/>
                    <w:i/>
                    <w:sz w:val="24"/>
                    <w:szCs w:val="24"/>
                    <w:rPrChange w:id="755" w:author="Wu Donghai" w:date="2021-02-11T10:17:00Z">
                      <w:rPr>
                        <w:rFonts w:ascii="Cambria Math" w:hAnsi="Cambria Math"/>
                        <w:i/>
                        <w:sz w:val="20"/>
                      </w:rPr>
                    </w:rPrChange>
                  </w:rPr>
                </m:ctrlPr>
              </m:sSubPr>
              <m:e>
                <m:r>
                  <w:rPr>
                    <w:rFonts w:ascii="Cambria Math" w:hAnsi="Cambria Math"/>
                    <w:sz w:val="24"/>
                    <w:szCs w:val="24"/>
                    <w:rPrChange w:id="756" w:author="Wu Donghai" w:date="2021-02-11T10:17:00Z">
                      <w:rPr>
                        <w:rFonts w:ascii="Cambria Math" w:hAnsi="Cambria Math"/>
                        <w:sz w:val="20"/>
                      </w:rPr>
                    </w:rPrChange>
                  </w:rPr>
                  <m:t>b</m:t>
                </m:r>
              </m:e>
              <m:sub>
                <m:r>
                  <w:rPr>
                    <w:rFonts w:ascii="Cambria Math" w:hAnsi="Cambria Math"/>
                    <w:sz w:val="24"/>
                    <w:szCs w:val="24"/>
                    <w:rPrChange w:id="757" w:author="Wu Donghai" w:date="2021-02-11T10:17:00Z">
                      <w:rPr>
                        <w:rFonts w:ascii="Cambria Math" w:hAnsi="Cambria Math"/>
                        <w:sz w:val="20"/>
                      </w:rPr>
                    </w:rPrChange>
                  </w:rPr>
                  <m:t>j</m:t>
                </m:r>
              </m:sub>
            </m:sSub>
          </m:sup>
        </m:sSubSup>
        <m:r>
          <w:rPr>
            <w:rFonts w:ascii="Cambria Math" w:hAnsi="Cambria Math"/>
            <w:sz w:val="24"/>
            <w:szCs w:val="24"/>
            <w:rPrChange w:id="758" w:author="Wu Donghai" w:date="2021-02-11T10:17:00Z">
              <w:rPr>
                <w:rFonts w:ascii="Cambria Math" w:hAnsi="Cambria Math"/>
                <w:sz w:val="20"/>
              </w:rPr>
            </w:rPrChange>
          </w:rPr>
          <m:t>+</m:t>
        </m:r>
        <m:sSub>
          <m:sSubPr>
            <m:ctrlPr>
              <w:rPr>
                <w:rFonts w:ascii="Cambria Math" w:hAnsi="Cambria Math"/>
                <w:i/>
                <w:sz w:val="24"/>
                <w:szCs w:val="24"/>
                <w:rPrChange w:id="759" w:author="Wu Donghai" w:date="2021-02-11T10:17:00Z">
                  <w:rPr>
                    <w:rFonts w:ascii="Cambria Math" w:hAnsi="Cambria Math"/>
                    <w:i/>
                    <w:sz w:val="20"/>
                  </w:rPr>
                </w:rPrChange>
              </w:rPr>
            </m:ctrlPr>
          </m:sSubPr>
          <m:e>
            <m:r>
              <w:rPr>
                <w:rFonts w:ascii="Cambria Math" w:hAnsi="Cambria Math"/>
                <w:sz w:val="24"/>
                <w:szCs w:val="24"/>
                <w:rPrChange w:id="760" w:author="Wu Donghai" w:date="2021-02-11T10:17:00Z">
                  <w:rPr>
                    <w:rFonts w:ascii="Cambria Math" w:hAnsi="Cambria Math"/>
                    <w:sz w:val="20"/>
                  </w:rPr>
                </w:rPrChange>
              </w:rPr>
              <m:t>ε</m:t>
            </m:r>
          </m:e>
          <m:sub>
            <m:r>
              <w:rPr>
                <w:rFonts w:ascii="Cambria Math" w:hAnsi="Cambria Math"/>
                <w:sz w:val="24"/>
                <w:szCs w:val="24"/>
                <w:rPrChange w:id="761" w:author="Wu Donghai" w:date="2021-02-11T10:17:00Z">
                  <w:rPr>
                    <w:rFonts w:ascii="Cambria Math" w:hAnsi="Cambria Math"/>
                    <w:sz w:val="20"/>
                  </w:rPr>
                </w:rPrChange>
              </w:rPr>
              <m:t>ij</m:t>
            </m:r>
          </m:sub>
        </m:sSub>
      </m:oMath>
      <w:r w:rsidRPr="00680C79">
        <w:rPr>
          <w:rFonts w:eastAsiaTheme="minorEastAsia"/>
          <w:iCs/>
          <w:sz w:val="24"/>
          <w:szCs w:val="24"/>
          <w:rPrChange w:id="762" w:author="Wu Donghai" w:date="2021-02-11T10:17:00Z">
            <w:rPr>
              <w:rFonts w:eastAsiaTheme="minorEastAsia"/>
              <w:iCs/>
              <w:sz w:val="20"/>
            </w:rPr>
          </w:rPrChange>
        </w:rPr>
        <w:tab/>
      </w:r>
      <w:r w:rsidRPr="00680C79">
        <w:rPr>
          <w:sz w:val="24"/>
          <w:szCs w:val="24"/>
          <w:rPrChange w:id="763" w:author="Wu Donghai" w:date="2021-02-11T10:17:00Z">
            <w:rPr>
              <w:sz w:val="20"/>
            </w:rPr>
          </w:rPrChange>
        </w:rPr>
        <w:t>(3)</w:t>
      </w:r>
    </w:p>
    <w:p w14:paraId="0741BAB4" w14:textId="77777777" w:rsidR="00757628" w:rsidRPr="00680C79" w:rsidRDefault="00757628" w:rsidP="00680C79">
      <w:pPr>
        <w:spacing w:line="360" w:lineRule="auto"/>
        <w:rPr>
          <w:rFonts w:cs="Times New Roman"/>
          <w:sz w:val="24"/>
          <w:szCs w:val="24"/>
          <w:rPrChange w:id="764" w:author="Wu Donghai" w:date="2021-02-11T10:17:00Z">
            <w:rPr>
              <w:rFonts w:cs="Times New Roman"/>
            </w:rPr>
          </w:rPrChange>
        </w:rPr>
        <w:pPrChange w:id="765" w:author="Wu Donghai" w:date="2021-02-11T10:19:00Z">
          <w:pPr/>
        </w:pPrChange>
      </w:pPr>
      <w:r w:rsidRPr="00680C79">
        <w:rPr>
          <w:rFonts w:cs="Times New Roman"/>
          <w:sz w:val="24"/>
          <w:szCs w:val="24"/>
          <w:rPrChange w:id="766" w:author="Wu Donghai" w:date="2021-02-11T10:17:00Z">
            <w:rPr>
              <w:rFonts w:cs="Times New Roman"/>
            </w:rPr>
          </w:rPrChange>
        </w:rPr>
        <w:t xml:space="preserve">where </w:t>
      </w:r>
      <m:oMath>
        <m:sSub>
          <m:sSubPr>
            <m:ctrlPr>
              <w:rPr>
                <w:rFonts w:ascii="Cambria Math" w:eastAsiaTheme="majorEastAsia" w:hAnsi="Cambria Math" w:cs="Times New Roman"/>
                <w:i/>
                <w:sz w:val="24"/>
                <w:szCs w:val="24"/>
                <w:rPrChange w:id="767" w:author="Wu Donghai" w:date="2021-02-11T10:17:00Z">
                  <w:rPr>
                    <w:rFonts w:ascii="Cambria Math" w:eastAsiaTheme="majorEastAsia" w:hAnsi="Cambria Math" w:cs="Times New Roman"/>
                    <w:i/>
                  </w:rPr>
                </w:rPrChange>
              </w:rPr>
            </m:ctrlPr>
          </m:sSubPr>
          <m:e>
            <m:r>
              <w:rPr>
                <w:rFonts w:ascii="Cambria Math" w:hAnsi="Cambria Math"/>
                <w:sz w:val="24"/>
                <w:szCs w:val="24"/>
                <w:rPrChange w:id="768" w:author="Wu Donghai" w:date="2021-02-11T10:17:00Z">
                  <w:rPr>
                    <w:rFonts w:ascii="Cambria Math" w:hAnsi="Cambria Math"/>
                  </w:rPr>
                </w:rPrChange>
              </w:rPr>
              <m:t>TCE</m:t>
            </m:r>
          </m:e>
          <m:sub>
            <m:r>
              <w:rPr>
                <w:rFonts w:ascii="Cambria Math" w:hAnsi="Cambria Math"/>
                <w:sz w:val="24"/>
                <w:szCs w:val="24"/>
                <w:rPrChange w:id="769" w:author="Wu Donghai" w:date="2021-02-11T10:17:00Z">
                  <w:rPr>
                    <w:rFonts w:ascii="Cambria Math" w:hAnsi="Cambria Math"/>
                  </w:rPr>
                </w:rPrChange>
              </w:rPr>
              <m:t>ij</m:t>
            </m:r>
          </m:sub>
        </m:sSub>
      </m:oMath>
      <w:r w:rsidRPr="00680C79">
        <w:rPr>
          <w:rFonts w:cs="Times New Roman"/>
          <w:sz w:val="24"/>
          <w:szCs w:val="24"/>
          <w:rPrChange w:id="770" w:author="Wu Donghai" w:date="2021-02-11T10:17:00Z">
            <w:rPr>
              <w:rFonts w:cs="Times New Roman"/>
            </w:rPr>
          </w:rPrChange>
        </w:rPr>
        <w:t xml:space="preserve"> and </w:t>
      </w:r>
      <m:oMath>
        <m:sSub>
          <m:sSubPr>
            <m:ctrlPr>
              <w:rPr>
                <w:rFonts w:ascii="Cambria Math" w:eastAsiaTheme="majorEastAsia" w:hAnsi="Cambria Math" w:cs="Times New Roman"/>
                <w:i/>
                <w:sz w:val="24"/>
                <w:szCs w:val="24"/>
                <w:rPrChange w:id="771" w:author="Wu Donghai" w:date="2021-02-11T10:17:00Z">
                  <w:rPr>
                    <w:rFonts w:ascii="Cambria Math" w:eastAsiaTheme="majorEastAsia" w:hAnsi="Cambria Math" w:cs="Times New Roman"/>
                    <w:i/>
                  </w:rPr>
                </w:rPrChange>
              </w:rPr>
            </m:ctrlPr>
          </m:sSubPr>
          <m:e>
            <m:r>
              <w:rPr>
                <w:rFonts w:ascii="Cambria Math" w:hAnsi="Cambria Math"/>
                <w:sz w:val="24"/>
                <w:szCs w:val="24"/>
                <w:rPrChange w:id="772" w:author="Wu Donghai" w:date="2021-02-11T10:17:00Z">
                  <w:rPr>
                    <w:rFonts w:ascii="Cambria Math" w:hAnsi="Cambria Math"/>
                  </w:rPr>
                </w:rPrChange>
              </w:rPr>
              <m:t>P</m:t>
            </m:r>
          </m:e>
          <m:sub>
            <m:r>
              <w:rPr>
                <w:rFonts w:ascii="Cambria Math" w:hAnsi="Cambria Math"/>
                <w:sz w:val="24"/>
                <w:szCs w:val="24"/>
                <w:rPrChange w:id="773" w:author="Wu Donghai" w:date="2021-02-11T10:17:00Z">
                  <w:rPr>
                    <w:rFonts w:ascii="Cambria Math" w:hAnsi="Cambria Math"/>
                  </w:rPr>
                </w:rPrChange>
              </w:rPr>
              <m:t>ij</m:t>
            </m:r>
          </m:sub>
        </m:sSub>
      </m:oMath>
      <w:r w:rsidRPr="00680C79">
        <w:rPr>
          <w:rFonts w:cs="Times New Roman"/>
          <w:sz w:val="24"/>
          <w:szCs w:val="24"/>
          <w:rPrChange w:id="774" w:author="Wu Donghai" w:date="2021-02-11T10:17:00Z">
            <w:rPr>
              <w:rFonts w:cs="Times New Roman"/>
            </w:rPr>
          </w:rPrChange>
        </w:rPr>
        <w:t xml:space="preserve"> denotes the TCE and MAP for </w:t>
      </w:r>
      <w:proofErr w:type="spellStart"/>
      <w:r w:rsidRPr="00680C79">
        <w:rPr>
          <w:rFonts w:cs="Times New Roman"/>
          <w:i/>
          <w:sz w:val="24"/>
          <w:szCs w:val="24"/>
          <w:rPrChange w:id="775" w:author="Wu Donghai" w:date="2021-02-11T10:17:00Z">
            <w:rPr>
              <w:rFonts w:cs="Times New Roman"/>
              <w:i/>
            </w:rPr>
          </w:rPrChange>
        </w:rPr>
        <w:t>i</w:t>
      </w:r>
      <w:r w:rsidRPr="00680C79">
        <w:rPr>
          <w:rFonts w:cs="Times New Roman"/>
          <w:sz w:val="24"/>
          <w:szCs w:val="24"/>
          <w:rPrChange w:id="776" w:author="Wu Donghai" w:date="2021-02-11T10:17:00Z">
            <w:rPr>
              <w:rFonts w:cs="Times New Roman"/>
            </w:rPr>
          </w:rPrChange>
        </w:rPr>
        <w:t>th</w:t>
      </w:r>
      <w:proofErr w:type="spellEnd"/>
      <w:r w:rsidRPr="00680C79">
        <w:rPr>
          <w:rFonts w:cs="Times New Roman"/>
          <w:sz w:val="24"/>
          <w:szCs w:val="24"/>
          <w:rPrChange w:id="777" w:author="Wu Donghai" w:date="2021-02-11T10:17:00Z">
            <w:rPr>
              <w:rFonts w:cs="Times New Roman"/>
            </w:rPr>
          </w:rPrChange>
        </w:rPr>
        <w:t xml:space="preserve"> city located at </w:t>
      </w:r>
      <w:proofErr w:type="spellStart"/>
      <w:r w:rsidRPr="00680C79">
        <w:rPr>
          <w:rFonts w:cs="Times New Roman"/>
          <w:i/>
          <w:sz w:val="24"/>
          <w:szCs w:val="24"/>
          <w:rPrChange w:id="778" w:author="Wu Donghai" w:date="2021-02-11T10:17:00Z">
            <w:rPr>
              <w:rFonts w:cs="Times New Roman"/>
              <w:i/>
            </w:rPr>
          </w:rPrChange>
        </w:rPr>
        <w:t>j</w:t>
      </w:r>
      <w:r w:rsidRPr="00680C79">
        <w:rPr>
          <w:rFonts w:cs="Times New Roman"/>
          <w:sz w:val="24"/>
          <w:szCs w:val="24"/>
          <w:rPrChange w:id="779" w:author="Wu Donghai" w:date="2021-02-11T10:17:00Z">
            <w:rPr>
              <w:rFonts w:cs="Times New Roman"/>
            </w:rPr>
          </w:rPrChange>
        </w:rPr>
        <w:t>th</w:t>
      </w:r>
      <w:proofErr w:type="spellEnd"/>
      <w:r w:rsidRPr="00680C79">
        <w:rPr>
          <w:rFonts w:cs="Times New Roman"/>
          <w:sz w:val="24"/>
          <w:szCs w:val="24"/>
          <w:rPrChange w:id="780" w:author="Wu Donghai" w:date="2021-02-11T10:17:00Z">
            <w:rPr>
              <w:rFonts w:cs="Times New Roman"/>
            </w:rPr>
          </w:rPrChange>
        </w:rPr>
        <w:t xml:space="preserve"> latitudinal level; </w:t>
      </w:r>
      <m:oMath>
        <m:r>
          <w:rPr>
            <w:rFonts w:ascii="Cambria Math" w:hAnsi="Cambria Math"/>
            <w:sz w:val="24"/>
            <w:szCs w:val="24"/>
            <w:rPrChange w:id="781" w:author="Wu Donghai" w:date="2021-02-11T10:17:00Z">
              <w:rPr>
                <w:rFonts w:ascii="Cambria Math" w:hAnsi="Cambria Math"/>
              </w:rPr>
            </w:rPrChange>
          </w:rPr>
          <m:t>a</m:t>
        </m:r>
      </m:oMath>
      <w:r w:rsidRPr="00680C79">
        <w:rPr>
          <w:rFonts w:cs="Times New Roman"/>
          <w:sz w:val="24"/>
          <w:szCs w:val="24"/>
          <w:rPrChange w:id="782" w:author="Wu Donghai" w:date="2021-02-11T10:17:00Z">
            <w:rPr>
              <w:rFonts w:cs="Times New Roman"/>
            </w:rPr>
          </w:rPrChange>
        </w:rPr>
        <w:t xml:space="preserve"> and </w:t>
      </w:r>
      <m:oMath>
        <m:r>
          <w:rPr>
            <w:rFonts w:ascii="Cambria Math" w:hAnsi="Cambria Math"/>
            <w:sz w:val="24"/>
            <w:szCs w:val="24"/>
            <w:rPrChange w:id="783" w:author="Wu Donghai" w:date="2021-02-11T10:17:00Z">
              <w:rPr>
                <w:rFonts w:ascii="Cambria Math" w:hAnsi="Cambria Math"/>
              </w:rPr>
            </w:rPrChange>
          </w:rPr>
          <m:t>b</m:t>
        </m:r>
      </m:oMath>
      <w:r w:rsidRPr="00680C79">
        <w:rPr>
          <w:rFonts w:cs="Times New Roman"/>
          <w:sz w:val="24"/>
          <w:szCs w:val="24"/>
          <w:rPrChange w:id="784" w:author="Wu Donghai" w:date="2021-02-11T10:17:00Z">
            <w:rPr>
              <w:rFonts w:cs="Times New Roman"/>
            </w:rPr>
          </w:rPrChange>
        </w:rPr>
        <w:t xml:space="preserve"> are fixed effects which characterize how precipitation generally affects TCE, whereas </w:t>
      </w:r>
      <m:oMath>
        <m:sSub>
          <m:sSubPr>
            <m:ctrlPr>
              <w:rPr>
                <w:rFonts w:ascii="Cambria Math" w:eastAsiaTheme="majorEastAsia" w:hAnsi="Cambria Math" w:cs="Times New Roman"/>
                <w:i/>
                <w:sz w:val="24"/>
                <w:szCs w:val="24"/>
                <w:rPrChange w:id="785" w:author="Wu Donghai" w:date="2021-02-11T10:17:00Z">
                  <w:rPr>
                    <w:rFonts w:ascii="Cambria Math" w:eastAsiaTheme="majorEastAsia" w:hAnsi="Cambria Math" w:cs="Times New Roman"/>
                    <w:i/>
                  </w:rPr>
                </w:rPrChange>
              </w:rPr>
            </m:ctrlPr>
          </m:sSubPr>
          <m:e>
            <m:r>
              <w:rPr>
                <w:rFonts w:ascii="Cambria Math" w:hAnsi="Cambria Math"/>
                <w:sz w:val="24"/>
                <w:szCs w:val="24"/>
                <w:rPrChange w:id="786" w:author="Wu Donghai" w:date="2021-02-11T10:17:00Z">
                  <w:rPr>
                    <w:rFonts w:ascii="Cambria Math" w:hAnsi="Cambria Math"/>
                  </w:rPr>
                </w:rPrChange>
              </w:rPr>
              <m:t>a</m:t>
            </m:r>
          </m:e>
          <m:sub>
            <m:r>
              <w:rPr>
                <w:rFonts w:ascii="Cambria Math" w:hAnsi="Cambria Math"/>
                <w:sz w:val="24"/>
                <w:szCs w:val="24"/>
                <w:rPrChange w:id="787" w:author="Wu Donghai" w:date="2021-02-11T10:17:00Z">
                  <w:rPr>
                    <w:rFonts w:ascii="Cambria Math" w:hAnsi="Cambria Math"/>
                  </w:rPr>
                </w:rPrChange>
              </w:rPr>
              <m:t>j</m:t>
            </m:r>
          </m:sub>
        </m:sSub>
      </m:oMath>
      <w:r w:rsidRPr="00680C79">
        <w:rPr>
          <w:rFonts w:cs="Times New Roman"/>
          <w:sz w:val="24"/>
          <w:szCs w:val="24"/>
          <w:rPrChange w:id="788" w:author="Wu Donghai" w:date="2021-02-11T10:17:00Z">
            <w:rPr>
              <w:rFonts w:cs="Times New Roman"/>
            </w:rPr>
          </w:rPrChange>
        </w:rPr>
        <w:t xml:space="preserve"> and </w:t>
      </w:r>
      <m:oMath>
        <m:sSub>
          <m:sSubPr>
            <m:ctrlPr>
              <w:rPr>
                <w:rFonts w:ascii="Cambria Math" w:eastAsiaTheme="majorEastAsia" w:hAnsi="Cambria Math" w:cs="Times New Roman"/>
                <w:i/>
                <w:sz w:val="24"/>
                <w:szCs w:val="24"/>
                <w:rPrChange w:id="789" w:author="Wu Donghai" w:date="2021-02-11T10:17:00Z">
                  <w:rPr>
                    <w:rFonts w:ascii="Cambria Math" w:eastAsiaTheme="majorEastAsia" w:hAnsi="Cambria Math" w:cs="Times New Roman"/>
                    <w:i/>
                  </w:rPr>
                </w:rPrChange>
              </w:rPr>
            </m:ctrlPr>
          </m:sSubPr>
          <m:e>
            <m:r>
              <w:rPr>
                <w:rFonts w:ascii="Cambria Math" w:hAnsi="Cambria Math"/>
                <w:sz w:val="24"/>
                <w:szCs w:val="24"/>
                <w:rPrChange w:id="790" w:author="Wu Donghai" w:date="2021-02-11T10:17:00Z">
                  <w:rPr>
                    <w:rFonts w:ascii="Cambria Math" w:hAnsi="Cambria Math"/>
                  </w:rPr>
                </w:rPrChange>
              </w:rPr>
              <m:t>b</m:t>
            </m:r>
          </m:e>
          <m:sub>
            <m:r>
              <w:rPr>
                <w:rFonts w:ascii="Cambria Math" w:hAnsi="Cambria Math"/>
                <w:sz w:val="24"/>
                <w:szCs w:val="24"/>
                <w:rPrChange w:id="791" w:author="Wu Donghai" w:date="2021-02-11T10:17:00Z">
                  <w:rPr>
                    <w:rFonts w:ascii="Cambria Math" w:hAnsi="Cambria Math"/>
                  </w:rPr>
                </w:rPrChange>
              </w:rPr>
              <m:t>j</m:t>
            </m:r>
          </m:sub>
        </m:sSub>
      </m:oMath>
      <w:r w:rsidRPr="00680C79">
        <w:rPr>
          <w:rFonts w:cs="Times New Roman"/>
          <w:sz w:val="24"/>
          <w:szCs w:val="24"/>
          <w:rPrChange w:id="792" w:author="Wu Donghai" w:date="2021-02-11T10:17:00Z">
            <w:rPr>
              <w:rFonts w:cs="Times New Roman"/>
            </w:rPr>
          </w:rPrChange>
        </w:rPr>
        <w:t xml:space="preserve"> represent high-level latitudinal effects added to the fixed effects that vary in latitudinal transects; </w:t>
      </w:r>
      <m:oMath>
        <m:sSub>
          <m:sSubPr>
            <m:ctrlPr>
              <w:rPr>
                <w:rFonts w:ascii="Cambria Math" w:eastAsiaTheme="majorEastAsia" w:hAnsi="Cambria Math" w:cs="Times New Roman"/>
                <w:i/>
                <w:sz w:val="24"/>
                <w:szCs w:val="24"/>
                <w:rPrChange w:id="793" w:author="Wu Donghai" w:date="2021-02-11T10:17:00Z">
                  <w:rPr>
                    <w:rFonts w:ascii="Cambria Math" w:eastAsiaTheme="majorEastAsia" w:hAnsi="Cambria Math" w:cs="Times New Roman"/>
                    <w:i/>
                  </w:rPr>
                </w:rPrChange>
              </w:rPr>
            </m:ctrlPr>
          </m:sSubPr>
          <m:e>
            <m:r>
              <w:rPr>
                <w:rFonts w:ascii="Cambria Math" w:hAnsi="Cambria Math"/>
                <w:sz w:val="24"/>
                <w:szCs w:val="24"/>
                <w:rPrChange w:id="794" w:author="Wu Donghai" w:date="2021-02-11T10:17:00Z">
                  <w:rPr>
                    <w:rFonts w:ascii="Cambria Math" w:hAnsi="Cambria Math"/>
                  </w:rPr>
                </w:rPrChange>
              </w:rPr>
              <m:t>ε</m:t>
            </m:r>
          </m:e>
          <m:sub>
            <m:r>
              <w:rPr>
                <w:rFonts w:ascii="Cambria Math" w:hAnsi="Cambria Math"/>
                <w:sz w:val="24"/>
                <w:szCs w:val="24"/>
                <w:rPrChange w:id="795" w:author="Wu Donghai" w:date="2021-02-11T10:17:00Z">
                  <w:rPr>
                    <w:rFonts w:ascii="Cambria Math" w:hAnsi="Cambria Math"/>
                  </w:rPr>
                </w:rPrChange>
              </w:rPr>
              <m:t>ij</m:t>
            </m:r>
          </m:sub>
        </m:sSub>
      </m:oMath>
      <w:r w:rsidRPr="00680C79">
        <w:rPr>
          <w:rFonts w:cs="Times New Roman"/>
          <w:sz w:val="24"/>
          <w:szCs w:val="24"/>
          <w:rPrChange w:id="796" w:author="Wu Donghai" w:date="2021-02-11T10:17:00Z">
            <w:rPr>
              <w:rFonts w:cs="Times New Roman"/>
            </w:rPr>
          </w:rPrChange>
        </w:rPr>
        <w:t xml:space="preserve"> is a vector of residuals. For each city, the cooling from urban tree planting is estimated by averaging each of pixel-level (30-m) cooling defined as</w:t>
      </w:r>
    </w:p>
    <w:p w14:paraId="7FA4423C" w14:textId="77777777" w:rsidR="00757628" w:rsidRPr="00680C79" w:rsidRDefault="00757628" w:rsidP="00680C79">
      <w:pPr>
        <w:pStyle w:val="a"/>
        <w:spacing w:before="156" w:after="156" w:line="360" w:lineRule="auto"/>
        <w:ind w:firstLine="480"/>
        <w:rPr>
          <w:sz w:val="24"/>
          <w:szCs w:val="24"/>
          <w:rPrChange w:id="797" w:author="Wu Donghai" w:date="2021-02-11T10:17:00Z">
            <w:rPr>
              <w:sz w:val="20"/>
            </w:rPr>
          </w:rPrChange>
        </w:rPr>
        <w:pPrChange w:id="798" w:author="Wu Donghai" w:date="2021-02-11T10:19:00Z">
          <w:pPr>
            <w:pStyle w:val="a"/>
            <w:spacing w:before="156" w:after="156"/>
            <w:ind w:firstLine="400"/>
          </w:pPr>
        </w:pPrChange>
      </w:pPr>
      <w:r w:rsidRPr="00680C79">
        <w:rPr>
          <w:rFonts w:eastAsiaTheme="minorEastAsia"/>
          <w:sz w:val="24"/>
          <w:szCs w:val="24"/>
          <w:rPrChange w:id="799" w:author="Wu Donghai" w:date="2021-02-11T10:17:00Z">
            <w:rPr>
              <w:rFonts w:eastAsiaTheme="minorEastAsia"/>
              <w:sz w:val="20"/>
            </w:rPr>
          </w:rPrChange>
        </w:rPr>
        <w:tab/>
      </w:r>
      <m:oMath>
        <m:sSub>
          <m:sSubPr>
            <m:ctrlPr>
              <w:rPr>
                <w:rFonts w:ascii="Cambria Math" w:hAnsi="Cambria Math"/>
                <w:i/>
                <w:sz w:val="24"/>
                <w:szCs w:val="24"/>
                <w:rPrChange w:id="800" w:author="Wu Donghai" w:date="2021-02-11T10:17:00Z">
                  <w:rPr>
                    <w:rFonts w:ascii="Cambria Math" w:hAnsi="Cambria Math"/>
                    <w:i/>
                    <w:sz w:val="20"/>
                  </w:rPr>
                </w:rPrChange>
              </w:rPr>
            </m:ctrlPr>
          </m:sSubPr>
          <m:e>
            <m:r>
              <w:rPr>
                <w:rFonts w:ascii="Cambria Math" w:hAnsi="Cambria Math"/>
                <w:sz w:val="24"/>
                <w:szCs w:val="24"/>
                <w:rPrChange w:id="801" w:author="Wu Donghai" w:date="2021-02-11T10:17:00Z">
                  <w:rPr>
                    <w:rFonts w:ascii="Cambria Math" w:hAnsi="Cambria Math"/>
                    <w:sz w:val="20"/>
                  </w:rPr>
                </w:rPrChange>
              </w:rPr>
              <m:t>COOLING</m:t>
            </m:r>
          </m:e>
          <m:sub>
            <m:r>
              <w:rPr>
                <w:rFonts w:ascii="Cambria Math" w:hAnsi="Cambria Math"/>
                <w:sz w:val="24"/>
                <w:szCs w:val="24"/>
                <w:rPrChange w:id="802" w:author="Wu Donghai" w:date="2021-02-11T10:17:00Z">
                  <w:rPr>
                    <w:rFonts w:ascii="Cambria Math" w:hAnsi="Cambria Math"/>
                    <w:sz w:val="20"/>
                  </w:rPr>
                </w:rPrChange>
              </w:rPr>
              <m:t>i</m:t>
            </m:r>
          </m:sub>
        </m:sSub>
        <m:r>
          <w:rPr>
            <w:rFonts w:ascii="Cambria Math" w:hAnsi="Cambria Math"/>
            <w:sz w:val="24"/>
            <w:szCs w:val="24"/>
            <w:rPrChange w:id="803" w:author="Wu Donghai" w:date="2021-02-11T10:17:00Z">
              <w:rPr>
                <w:rFonts w:ascii="Cambria Math" w:hAnsi="Cambria Math"/>
                <w:sz w:val="20"/>
              </w:rPr>
            </w:rPrChange>
          </w:rPr>
          <m:t>=</m:t>
        </m:r>
        <m:sSub>
          <m:sSubPr>
            <m:ctrlPr>
              <w:rPr>
                <w:rFonts w:ascii="Cambria Math" w:hAnsi="Cambria Math"/>
                <w:i/>
                <w:sz w:val="24"/>
                <w:szCs w:val="24"/>
                <w:rPrChange w:id="804" w:author="Wu Donghai" w:date="2021-02-11T10:17:00Z">
                  <w:rPr>
                    <w:rFonts w:ascii="Cambria Math" w:hAnsi="Cambria Math"/>
                    <w:i/>
                    <w:sz w:val="20"/>
                  </w:rPr>
                </w:rPrChange>
              </w:rPr>
            </m:ctrlPr>
          </m:sSubPr>
          <m:e>
            <m:r>
              <w:rPr>
                <w:rFonts w:ascii="Cambria Math" w:hAnsi="Cambria Math"/>
                <w:sz w:val="24"/>
                <w:szCs w:val="24"/>
                <w:rPrChange w:id="805" w:author="Wu Donghai" w:date="2021-02-11T10:17:00Z">
                  <w:rPr>
                    <w:rFonts w:ascii="Cambria Math" w:hAnsi="Cambria Math"/>
                    <w:sz w:val="20"/>
                  </w:rPr>
                </w:rPrChange>
              </w:rPr>
              <m:t>TCE</m:t>
            </m:r>
          </m:e>
          <m:sub>
            <m:r>
              <w:rPr>
                <w:rFonts w:ascii="Cambria Math" w:hAnsi="Cambria Math"/>
                <w:sz w:val="24"/>
                <w:szCs w:val="24"/>
                <w:rPrChange w:id="806" w:author="Wu Donghai" w:date="2021-02-11T10:17:00Z">
                  <w:rPr>
                    <w:rFonts w:ascii="Cambria Math" w:hAnsi="Cambria Math"/>
                    <w:sz w:val="20"/>
                  </w:rPr>
                </w:rPrChange>
              </w:rPr>
              <m:t>i</m:t>
            </m:r>
          </m:sub>
        </m:sSub>
        <m:r>
          <w:rPr>
            <w:rFonts w:ascii="Cambria Math" w:hAnsi="Cambria Math"/>
            <w:sz w:val="24"/>
            <w:szCs w:val="24"/>
            <w:rPrChange w:id="807" w:author="Wu Donghai" w:date="2021-02-11T10:17:00Z">
              <w:rPr>
                <w:rFonts w:ascii="Cambria Math" w:hAnsi="Cambria Math"/>
                <w:sz w:val="20"/>
              </w:rPr>
            </w:rPrChange>
          </w:rPr>
          <m:t>×(</m:t>
        </m:r>
        <m:sSubSup>
          <m:sSubSupPr>
            <m:ctrlPr>
              <w:rPr>
                <w:rFonts w:ascii="Cambria Math" w:hAnsi="Cambria Math"/>
                <w:i/>
                <w:sz w:val="24"/>
                <w:szCs w:val="24"/>
                <w:rPrChange w:id="808" w:author="Wu Donghai" w:date="2021-02-11T10:17:00Z">
                  <w:rPr>
                    <w:rFonts w:ascii="Cambria Math" w:hAnsi="Cambria Math"/>
                    <w:i/>
                    <w:sz w:val="20"/>
                  </w:rPr>
                </w:rPrChange>
              </w:rPr>
            </m:ctrlPr>
          </m:sSubSupPr>
          <m:e>
            <m:r>
              <w:rPr>
                <w:rFonts w:ascii="Cambria Math" w:hAnsi="Cambria Math"/>
                <w:sz w:val="24"/>
                <w:szCs w:val="24"/>
                <w:rPrChange w:id="809" w:author="Wu Donghai" w:date="2021-02-11T10:17:00Z">
                  <w:rPr>
                    <w:rFonts w:ascii="Cambria Math" w:hAnsi="Cambria Math"/>
                    <w:sz w:val="20"/>
                  </w:rPr>
                </w:rPrChange>
              </w:rPr>
              <m:t>TC</m:t>
            </m:r>
          </m:e>
          <m:sub>
            <m:r>
              <w:rPr>
                <w:rFonts w:ascii="Cambria Math" w:hAnsi="Cambria Math"/>
                <w:sz w:val="24"/>
                <w:szCs w:val="24"/>
                <w:rPrChange w:id="810" w:author="Wu Donghai" w:date="2021-02-11T10:17:00Z">
                  <w:rPr>
                    <w:rFonts w:ascii="Cambria Math" w:hAnsi="Cambria Math"/>
                    <w:sz w:val="20"/>
                  </w:rPr>
                </w:rPrChange>
              </w:rPr>
              <m:t>i</m:t>
            </m:r>
          </m:sub>
          <m:sup>
            <m:r>
              <w:rPr>
                <w:rFonts w:ascii="Cambria Math" w:hAnsi="Cambria Math"/>
                <w:sz w:val="24"/>
                <w:szCs w:val="24"/>
                <w:rPrChange w:id="811" w:author="Wu Donghai" w:date="2021-02-11T10:17:00Z">
                  <w:rPr>
                    <w:rFonts w:ascii="Cambria Math" w:hAnsi="Cambria Math"/>
                    <w:sz w:val="20"/>
                  </w:rPr>
                </w:rPrChange>
              </w:rPr>
              <m:t>2015</m:t>
            </m:r>
          </m:sup>
        </m:sSubSup>
        <m:r>
          <w:rPr>
            <w:rFonts w:ascii="Cambria Math" w:hAnsi="Cambria Math"/>
            <w:sz w:val="24"/>
            <w:szCs w:val="24"/>
            <w:rPrChange w:id="812" w:author="Wu Donghai" w:date="2021-02-11T10:17:00Z">
              <w:rPr>
                <w:rFonts w:ascii="Cambria Math" w:hAnsi="Cambria Math"/>
                <w:sz w:val="20"/>
              </w:rPr>
            </w:rPrChange>
          </w:rPr>
          <m:t>-</m:t>
        </m:r>
        <m:sSubSup>
          <m:sSubSupPr>
            <m:ctrlPr>
              <w:rPr>
                <w:rFonts w:ascii="Cambria Math" w:hAnsi="Cambria Math"/>
                <w:i/>
                <w:sz w:val="24"/>
                <w:szCs w:val="24"/>
                <w:rPrChange w:id="813" w:author="Wu Donghai" w:date="2021-02-11T10:17:00Z">
                  <w:rPr>
                    <w:rFonts w:ascii="Cambria Math" w:hAnsi="Cambria Math"/>
                    <w:i/>
                    <w:sz w:val="20"/>
                  </w:rPr>
                </w:rPrChange>
              </w:rPr>
            </m:ctrlPr>
          </m:sSubSupPr>
          <m:e>
            <m:r>
              <w:rPr>
                <w:rFonts w:ascii="Cambria Math" w:hAnsi="Cambria Math"/>
                <w:sz w:val="24"/>
                <w:szCs w:val="24"/>
                <w:rPrChange w:id="814" w:author="Wu Donghai" w:date="2021-02-11T10:17:00Z">
                  <w:rPr>
                    <w:rFonts w:ascii="Cambria Math" w:hAnsi="Cambria Math"/>
                    <w:sz w:val="20"/>
                  </w:rPr>
                </w:rPrChange>
              </w:rPr>
              <m:t>TC</m:t>
            </m:r>
          </m:e>
          <m:sub>
            <m:r>
              <w:rPr>
                <w:rFonts w:ascii="Cambria Math" w:hAnsi="Cambria Math"/>
                <w:sz w:val="24"/>
                <w:szCs w:val="24"/>
                <w:rPrChange w:id="815" w:author="Wu Donghai" w:date="2021-02-11T10:17:00Z">
                  <w:rPr>
                    <w:rFonts w:ascii="Cambria Math" w:hAnsi="Cambria Math"/>
                    <w:sz w:val="20"/>
                  </w:rPr>
                </w:rPrChange>
              </w:rPr>
              <m:t>i</m:t>
            </m:r>
          </m:sub>
          <m:sup>
            <m:r>
              <w:rPr>
                <w:rFonts w:ascii="Cambria Math" w:hAnsi="Cambria Math"/>
                <w:sz w:val="24"/>
                <w:szCs w:val="24"/>
                <w:rPrChange w:id="816" w:author="Wu Donghai" w:date="2021-02-11T10:17:00Z">
                  <w:rPr>
                    <w:rFonts w:ascii="Cambria Math" w:hAnsi="Cambria Math"/>
                    <w:sz w:val="20"/>
                  </w:rPr>
                </w:rPrChange>
              </w:rPr>
              <m:t>2000</m:t>
            </m:r>
          </m:sup>
        </m:sSubSup>
        <m:r>
          <w:rPr>
            <w:rFonts w:ascii="Cambria Math" w:hAnsi="Cambria Math"/>
            <w:sz w:val="24"/>
            <w:szCs w:val="24"/>
            <w:rPrChange w:id="817" w:author="Wu Donghai" w:date="2021-02-11T10:17:00Z">
              <w:rPr>
                <w:rFonts w:ascii="Cambria Math" w:hAnsi="Cambria Math"/>
                <w:sz w:val="20"/>
              </w:rPr>
            </w:rPrChange>
          </w:rPr>
          <m:t>)</m:t>
        </m:r>
      </m:oMath>
      <w:r w:rsidRPr="00680C79">
        <w:rPr>
          <w:rFonts w:eastAsiaTheme="minorEastAsia"/>
          <w:iCs/>
          <w:sz w:val="24"/>
          <w:szCs w:val="24"/>
          <w:rPrChange w:id="818" w:author="Wu Donghai" w:date="2021-02-11T10:17:00Z">
            <w:rPr>
              <w:rFonts w:eastAsiaTheme="minorEastAsia"/>
              <w:iCs/>
              <w:sz w:val="20"/>
            </w:rPr>
          </w:rPrChange>
        </w:rPr>
        <w:tab/>
      </w:r>
      <w:r w:rsidRPr="00680C79">
        <w:rPr>
          <w:sz w:val="24"/>
          <w:szCs w:val="24"/>
          <w:rPrChange w:id="819" w:author="Wu Donghai" w:date="2021-02-11T10:17:00Z">
            <w:rPr>
              <w:sz w:val="20"/>
            </w:rPr>
          </w:rPrChange>
        </w:rPr>
        <w:t>(4)</w:t>
      </w:r>
    </w:p>
    <w:p w14:paraId="5B8DF680" w14:textId="77777777" w:rsidR="00757628" w:rsidRPr="00680C79" w:rsidRDefault="00757628" w:rsidP="00680C79">
      <w:pPr>
        <w:spacing w:line="360" w:lineRule="auto"/>
        <w:rPr>
          <w:rFonts w:cs="Times New Roman"/>
          <w:sz w:val="24"/>
          <w:szCs w:val="24"/>
          <w:rPrChange w:id="820" w:author="Wu Donghai" w:date="2021-02-11T10:17:00Z">
            <w:rPr>
              <w:rFonts w:cs="Times New Roman"/>
            </w:rPr>
          </w:rPrChange>
        </w:rPr>
        <w:pPrChange w:id="821" w:author="Wu Donghai" w:date="2021-02-11T10:19:00Z">
          <w:pPr/>
        </w:pPrChange>
      </w:pPr>
      <w:r w:rsidRPr="00680C79">
        <w:rPr>
          <w:rFonts w:cs="Times New Roman"/>
          <w:sz w:val="24"/>
          <w:szCs w:val="24"/>
          <w:rPrChange w:id="822" w:author="Wu Donghai" w:date="2021-02-11T10:17:00Z">
            <w:rPr>
              <w:rFonts w:cs="Times New Roman"/>
            </w:rPr>
          </w:rPrChange>
        </w:rPr>
        <w:t xml:space="preserve">where </w:t>
      </w:r>
      <m:oMath>
        <m:sSub>
          <m:sSubPr>
            <m:ctrlPr>
              <w:rPr>
                <w:rFonts w:ascii="Cambria Math" w:eastAsiaTheme="majorEastAsia" w:hAnsi="Cambria Math" w:cs="Times New Roman"/>
                <w:i/>
                <w:sz w:val="24"/>
                <w:szCs w:val="24"/>
                <w:rPrChange w:id="823" w:author="Wu Donghai" w:date="2021-02-11T10:17:00Z">
                  <w:rPr>
                    <w:rFonts w:ascii="Cambria Math" w:eastAsiaTheme="majorEastAsia" w:hAnsi="Cambria Math" w:cs="Times New Roman"/>
                    <w:i/>
                  </w:rPr>
                </w:rPrChange>
              </w:rPr>
            </m:ctrlPr>
          </m:sSubPr>
          <m:e>
            <m:r>
              <w:rPr>
                <w:rFonts w:ascii="Cambria Math" w:hAnsi="Cambria Math"/>
                <w:sz w:val="24"/>
                <w:szCs w:val="24"/>
                <w:rPrChange w:id="824" w:author="Wu Donghai" w:date="2021-02-11T10:17:00Z">
                  <w:rPr>
                    <w:rFonts w:ascii="Cambria Math" w:hAnsi="Cambria Math"/>
                  </w:rPr>
                </w:rPrChange>
              </w:rPr>
              <m:t>COOLING</m:t>
            </m:r>
          </m:e>
          <m:sub>
            <m:r>
              <w:rPr>
                <w:rFonts w:ascii="Cambria Math" w:hAnsi="Cambria Math"/>
                <w:sz w:val="24"/>
                <w:szCs w:val="24"/>
                <w:rPrChange w:id="825" w:author="Wu Donghai" w:date="2021-02-11T10:17:00Z">
                  <w:rPr>
                    <w:rFonts w:ascii="Cambria Math" w:hAnsi="Cambria Math"/>
                  </w:rPr>
                </w:rPrChange>
              </w:rPr>
              <m:t>i</m:t>
            </m:r>
          </m:sub>
        </m:sSub>
      </m:oMath>
      <w:r w:rsidRPr="00680C79">
        <w:rPr>
          <w:rFonts w:cs="Times New Roman"/>
          <w:sz w:val="24"/>
          <w:szCs w:val="24"/>
          <w:rPrChange w:id="826" w:author="Wu Donghai" w:date="2021-02-11T10:17:00Z">
            <w:rPr>
              <w:rFonts w:cs="Times New Roman"/>
            </w:rPr>
          </w:rPrChange>
        </w:rPr>
        <w:t xml:space="preserve"> denotes the tree cooling for </w:t>
      </w:r>
      <w:proofErr w:type="spellStart"/>
      <w:r w:rsidRPr="00680C79">
        <w:rPr>
          <w:rFonts w:cs="Times New Roman"/>
          <w:i/>
          <w:sz w:val="24"/>
          <w:szCs w:val="24"/>
          <w:rPrChange w:id="827" w:author="Wu Donghai" w:date="2021-02-11T10:17:00Z">
            <w:rPr>
              <w:rFonts w:cs="Times New Roman"/>
              <w:i/>
            </w:rPr>
          </w:rPrChange>
        </w:rPr>
        <w:t>i</w:t>
      </w:r>
      <w:r w:rsidRPr="00680C79">
        <w:rPr>
          <w:rFonts w:cs="Times New Roman"/>
          <w:sz w:val="24"/>
          <w:szCs w:val="24"/>
          <w:rPrChange w:id="828" w:author="Wu Donghai" w:date="2021-02-11T10:17:00Z">
            <w:rPr>
              <w:rFonts w:cs="Times New Roman"/>
            </w:rPr>
          </w:rPrChange>
        </w:rPr>
        <w:t>th</w:t>
      </w:r>
      <w:proofErr w:type="spellEnd"/>
      <w:r w:rsidRPr="00680C79">
        <w:rPr>
          <w:rFonts w:cs="Times New Roman"/>
          <w:sz w:val="24"/>
          <w:szCs w:val="24"/>
          <w:rPrChange w:id="829" w:author="Wu Donghai" w:date="2021-02-11T10:17:00Z">
            <w:rPr>
              <w:rFonts w:cs="Times New Roman"/>
            </w:rPr>
          </w:rPrChange>
        </w:rPr>
        <w:t xml:space="preserve"> pixel from 2000 to 2015.</w:t>
      </w:r>
    </w:p>
    <w:p w14:paraId="70366C55" w14:textId="77777777" w:rsidR="00757628" w:rsidRPr="00680C79" w:rsidRDefault="00757628" w:rsidP="00680C79">
      <w:pPr>
        <w:pStyle w:val="Heading2"/>
        <w:spacing w:line="360" w:lineRule="auto"/>
        <w:rPr>
          <w:sz w:val="24"/>
          <w:szCs w:val="24"/>
          <w:rPrChange w:id="830" w:author="Wu Donghai" w:date="2021-02-11T10:17:00Z">
            <w:rPr/>
          </w:rPrChange>
        </w:rPr>
        <w:pPrChange w:id="831" w:author="Wu Donghai" w:date="2021-02-11T10:19:00Z">
          <w:pPr>
            <w:pStyle w:val="Heading2"/>
          </w:pPr>
        </w:pPrChange>
      </w:pPr>
      <w:r w:rsidRPr="00680C79">
        <w:rPr>
          <w:sz w:val="24"/>
          <w:szCs w:val="24"/>
          <w:rPrChange w:id="832" w:author="Wu Donghai" w:date="2021-02-11T10:17:00Z">
            <w:rPr/>
          </w:rPrChange>
        </w:rPr>
        <w:t>Estimation of future cooling from urban afforestation</w:t>
      </w:r>
    </w:p>
    <w:p w14:paraId="72E6DEEE" w14:textId="77777777" w:rsidR="00757628" w:rsidRPr="00680C79" w:rsidRDefault="00757628" w:rsidP="00680C79">
      <w:pPr>
        <w:spacing w:line="360" w:lineRule="auto"/>
        <w:rPr>
          <w:rFonts w:cs="Times New Roman"/>
          <w:sz w:val="24"/>
          <w:szCs w:val="24"/>
          <w:rPrChange w:id="833" w:author="Wu Donghai" w:date="2021-02-11T10:17:00Z">
            <w:rPr>
              <w:rFonts w:cs="Times New Roman"/>
            </w:rPr>
          </w:rPrChange>
        </w:rPr>
        <w:pPrChange w:id="834" w:author="Wu Donghai" w:date="2021-02-11T10:19:00Z">
          <w:pPr/>
        </w:pPrChange>
      </w:pPr>
      <w:r w:rsidRPr="00680C79">
        <w:rPr>
          <w:rFonts w:cs="Times New Roman"/>
          <w:sz w:val="24"/>
          <w:szCs w:val="24"/>
          <w:rPrChange w:id="835" w:author="Wu Donghai" w:date="2021-02-11T10:17:00Z">
            <w:rPr>
              <w:rFonts w:cs="Times New Roman"/>
            </w:rPr>
          </w:rPrChange>
        </w:rPr>
        <w:t>By using the rate of city greening derived from the tree cover data for four consecutive epochs (2000, 2005, 2010 and 2015), we predicted the cooling of newly-increased trees in the next 15 years (2015–2030). The future precipitation projections for the new Shared Socio-economic Pathways (SSPs) in CMIP6 was considered.</w:t>
      </w:r>
    </w:p>
    <w:p w14:paraId="1E033996" w14:textId="77777777" w:rsidR="00757628" w:rsidRPr="00680C79" w:rsidRDefault="00757628" w:rsidP="00680C79">
      <w:pPr>
        <w:pStyle w:val="Heading2"/>
        <w:spacing w:line="360" w:lineRule="auto"/>
        <w:rPr>
          <w:sz w:val="24"/>
          <w:szCs w:val="24"/>
          <w:rPrChange w:id="836" w:author="Wu Donghai" w:date="2021-02-11T10:17:00Z">
            <w:rPr/>
          </w:rPrChange>
        </w:rPr>
        <w:pPrChange w:id="837" w:author="Wu Donghai" w:date="2021-02-11T10:19:00Z">
          <w:pPr>
            <w:pStyle w:val="Heading2"/>
          </w:pPr>
        </w:pPrChange>
      </w:pPr>
      <w:r w:rsidRPr="00680C79">
        <w:rPr>
          <w:sz w:val="24"/>
          <w:szCs w:val="24"/>
          <w:rPrChange w:id="838" w:author="Wu Donghai" w:date="2021-02-11T10:17:00Z">
            <w:rPr/>
          </w:rPrChange>
        </w:rPr>
        <w:t>Biophysical mechanism</w:t>
      </w:r>
    </w:p>
    <w:p w14:paraId="7CC50355" w14:textId="77777777" w:rsidR="00757628" w:rsidRPr="00680C79" w:rsidRDefault="00757628" w:rsidP="00680C79">
      <w:pPr>
        <w:spacing w:line="360" w:lineRule="auto"/>
        <w:rPr>
          <w:rFonts w:cs="Times New Roman"/>
          <w:sz w:val="24"/>
          <w:szCs w:val="24"/>
          <w:rPrChange w:id="839" w:author="Wu Donghai" w:date="2021-02-11T10:17:00Z">
            <w:rPr>
              <w:rFonts w:cs="Times New Roman"/>
            </w:rPr>
          </w:rPrChange>
        </w:rPr>
        <w:pPrChange w:id="840" w:author="Wu Donghai" w:date="2021-02-11T10:19:00Z">
          <w:pPr/>
        </w:pPrChange>
      </w:pPr>
      <w:r w:rsidRPr="00680C79">
        <w:rPr>
          <w:rFonts w:cs="Times New Roman"/>
          <w:sz w:val="24"/>
          <w:szCs w:val="24"/>
          <w:rPrChange w:id="841" w:author="Wu Donghai" w:date="2021-02-11T10:17:00Z">
            <w:rPr>
              <w:rFonts w:cs="Times New Roman"/>
            </w:rPr>
          </w:rPrChange>
        </w:rPr>
        <w:t>The transpirative cooling of trees is a thermodynamic process that evaporates water through leaves into the atmosphere, thus replacing sensible heat to latent heat</w:t>
      </w:r>
      <w:r w:rsidRPr="00680C79">
        <w:rPr>
          <w:rFonts w:cs="Times New Roman"/>
          <w:noProof/>
          <w:sz w:val="24"/>
          <w:szCs w:val="24"/>
          <w:vertAlign w:val="superscript"/>
          <w:rPrChange w:id="842" w:author="Wu Donghai" w:date="2021-02-11T10:17:00Z">
            <w:rPr>
              <w:rFonts w:cs="Times New Roman"/>
              <w:noProof/>
              <w:vertAlign w:val="superscript"/>
            </w:rPr>
          </w:rPrChange>
        </w:rPr>
        <w:t>53</w:t>
      </w:r>
      <w:r w:rsidRPr="00680C79">
        <w:rPr>
          <w:rFonts w:cs="Times New Roman"/>
          <w:sz w:val="24"/>
          <w:szCs w:val="24"/>
          <w:rPrChange w:id="843" w:author="Wu Donghai" w:date="2021-02-11T10:17:00Z">
            <w:rPr>
              <w:rFonts w:cs="Times New Roman"/>
            </w:rPr>
          </w:rPrChange>
        </w:rPr>
        <w:t>. Mathematically, it follows the surface energy balance equation</w:t>
      </w:r>
    </w:p>
    <w:p w14:paraId="2D1DDDE6" w14:textId="77777777" w:rsidR="00757628" w:rsidRPr="00680C79" w:rsidRDefault="00757628" w:rsidP="00680C79">
      <w:pPr>
        <w:pStyle w:val="a"/>
        <w:spacing w:before="156" w:after="156" w:line="360" w:lineRule="auto"/>
        <w:ind w:firstLine="480"/>
        <w:rPr>
          <w:sz w:val="24"/>
          <w:szCs w:val="24"/>
          <w:rPrChange w:id="844" w:author="Wu Donghai" w:date="2021-02-11T10:17:00Z">
            <w:rPr>
              <w:sz w:val="20"/>
            </w:rPr>
          </w:rPrChange>
        </w:rPr>
        <w:pPrChange w:id="845" w:author="Wu Donghai" w:date="2021-02-11T10:19:00Z">
          <w:pPr>
            <w:pStyle w:val="a"/>
            <w:spacing w:before="156" w:after="156"/>
            <w:ind w:firstLine="400"/>
          </w:pPr>
        </w:pPrChange>
      </w:pPr>
      <w:r w:rsidRPr="00680C79">
        <w:rPr>
          <w:rFonts w:eastAsiaTheme="minorEastAsia"/>
          <w:sz w:val="24"/>
          <w:szCs w:val="24"/>
          <w:rPrChange w:id="846" w:author="Wu Donghai" w:date="2021-02-11T10:17:00Z">
            <w:rPr>
              <w:rFonts w:eastAsiaTheme="minorEastAsia"/>
              <w:sz w:val="20"/>
            </w:rPr>
          </w:rPrChange>
        </w:rPr>
        <w:tab/>
      </w:r>
      <m:oMath>
        <m:sSub>
          <m:sSubPr>
            <m:ctrlPr>
              <w:rPr>
                <w:rFonts w:ascii="Cambria Math" w:hAnsi="Cambria Math"/>
                <w:i/>
                <w:sz w:val="24"/>
                <w:szCs w:val="24"/>
                <w:rPrChange w:id="847" w:author="Wu Donghai" w:date="2021-02-11T10:17:00Z">
                  <w:rPr>
                    <w:rFonts w:ascii="Cambria Math" w:hAnsi="Cambria Math"/>
                    <w:i/>
                    <w:sz w:val="20"/>
                  </w:rPr>
                </w:rPrChange>
              </w:rPr>
            </m:ctrlPr>
          </m:sSubPr>
          <m:e>
            <m:r>
              <w:rPr>
                <w:rFonts w:ascii="Cambria Math" w:hAnsi="Cambria Math"/>
                <w:sz w:val="24"/>
                <w:szCs w:val="24"/>
                <w:rPrChange w:id="848" w:author="Wu Donghai" w:date="2021-02-11T10:17:00Z">
                  <w:rPr>
                    <w:rFonts w:ascii="Cambria Math" w:hAnsi="Cambria Math"/>
                    <w:sz w:val="20"/>
                  </w:rPr>
                </w:rPrChange>
              </w:rPr>
              <m:t>R</m:t>
            </m:r>
          </m:e>
          <m:sub>
            <m:r>
              <w:rPr>
                <w:rFonts w:ascii="Cambria Math" w:hAnsi="Cambria Math"/>
                <w:sz w:val="24"/>
                <w:szCs w:val="24"/>
                <w:rPrChange w:id="849" w:author="Wu Donghai" w:date="2021-02-11T10:17:00Z">
                  <w:rPr>
                    <w:rFonts w:ascii="Cambria Math" w:hAnsi="Cambria Math"/>
                    <w:sz w:val="20"/>
                  </w:rPr>
                </w:rPrChange>
              </w:rPr>
              <m:t>sw</m:t>
            </m:r>
          </m:sub>
        </m:sSub>
        <m:d>
          <m:dPr>
            <m:ctrlPr>
              <w:rPr>
                <w:rFonts w:ascii="Cambria Math" w:hAnsi="Cambria Math"/>
                <w:i/>
                <w:sz w:val="24"/>
                <w:szCs w:val="24"/>
                <w:rPrChange w:id="850" w:author="Wu Donghai" w:date="2021-02-11T10:17:00Z">
                  <w:rPr>
                    <w:rFonts w:ascii="Cambria Math" w:hAnsi="Cambria Math"/>
                    <w:i/>
                    <w:sz w:val="20"/>
                  </w:rPr>
                </w:rPrChange>
              </w:rPr>
            </m:ctrlPr>
          </m:dPr>
          <m:e>
            <m:r>
              <w:rPr>
                <w:rFonts w:ascii="Cambria Math" w:hAnsi="Cambria Math"/>
                <w:sz w:val="24"/>
                <w:szCs w:val="24"/>
                <w:rPrChange w:id="851" w:author="Wu Donghai" w:date="2021-02-11T10:17:00Z">
                  <w:rPr>
                    <w:rFonts w:ascii="Cambria Math" w:hAnsi="Cambria Math"/>
                    <w:sz w:val="20"/>
                  </w:rPr>
                </w:rPrChange>
              </w:rPr>
              <m:t>1-α</m:t>
            </m:r>
          </m:e>
        </m:d>
        <m:r>
          <w:rPr>
            <w:rFonts w:ascii="Cambria Math" w:hAnsi="Cambria Math"/>
            <w:sz w:val="24"/>
            <w:szCs w:val="24"/>
            <w:rPrChange w:id="852" w:author="Wu Donghai" w:date="2021-02-11T10:17:00Z">
              <w:rPr>
                <w:rFonts w:ascii="Cambria Math" w:hAnsi="Cambria Math"/>
                <w:sz w:val="20"/>
              </w:rPr>
            </w:rPrChange>
          </w:rPr>
          <m:t>+</m:t>
        </m:r>
        <m:sSub>
          <m:sSubPr>
            <m:ctrlPr>
              <w:rPr>
                <w:rFonts w:ascii="Cambria Math" w:hAnsi="Cambria Math"/>
                <w:i/>
                <w:sz w:val="24"/>
                <w:szCs w:val="24"/>
                <w:rPrChange w:id="853" w:author="Wu Donghai" w:date="2021-02-11T10:17:00Z">
                  <w:rPr>
                    <w:rFonts w:ascii="Cambria Math" w:hAnsi="Cambria Math"/>
                    <w:i/>
                    <w:sz w:val="20"/>
                  </w:rPr>
                </w:rPrChange>
              </w:rPr>
            </m:ctrlPr>
          </m:sSubPr>
          <m:e>
            <m:r>
              <w:rPr>
                <w:rFonts w:ascii="Cambria Math" w:hAnsi="Cambria Math"/>
                <w:sz w:val="24"/>
                <w:szCs w:val="24"/>
                <w:rPrChange w:id="854" w:author="Wu Donghai" w:date="2021-02-11T10:17:00Z">
                  <w:rPr>
                    <w:rFonts w:ascii="Cambria Math" w:hAnsi="Cambria Math"/>
                    <w:sz w:val="20"/>
                  </w:rPr>
                </w:rPrChange>
              </w:rPr>
              <m:t>L</m:t>
            </m:r>
          </m:e>
          <m:sub>
            <m:r>
              <w:rPr>
                <w:rFonts w:ascii="Cambria Math" w:hAnsi="Cambria Math"/>
                <w:sz w:val="24"/>
                <w:szCs w:val="24"/>
                <w:rPrChange w:id="855" w:author="Wu Donghai" w:date="2021-02-11T10:17:00Z">
                  <w:rPr>
                    <w:rFonts w:ascii="Cambria Math" w:hAnsi="Cambria Math"/>
                    <w:sz w:val="20"/>
                  </w:rPr>
                </w:rPrChange>
              </w:rPr>
              <m:t>n</m:t>
            </m:r>
          </m:sub>
        </m:sSub>
        <m:r>
          <w:rPr>
            <w:rFonts w:ascii="Cambria Math" w:hAnsi="Cambria Math"/>
            <w:sz w:val="24"/>
            <w:szCs w:val="24"/>
            <w:rPrChange w:id="856" w:author="Wu Donghai" w:date="2021-02-11T10:17:00Z">
              <w:rPr>
                <w:rFonts w:ascii="Cambria Math" w:hAnsi="Cambria Math"/>
                <w:sz w:val="20"/>
              </w:rPr>
            </w:rPrChange>
          </w:rPr>
          <m:t>+</m:t>
        </m:r>
        <m:sSub>
          <m:sSubPr>
            <m:ctrlPr>
              <w:rPr>
                <w:rFonts w:ascii="Cambria Math" w:hAnsi="Cambria Math"/>
                <w:i/>
                <w:sz w:val="24"/>
                <w:szCs w:val="24"/>
                <w:rPrChange w:id="857" w:author="Wu Donghai" w:date="2021-02-11T10:17:00Z">
                  <w:rPr>
                    <w:rFonts w:ascii="Cambria Math" w:hAnsi="Cambria Math"/>
                    <w:i/>
                    <w:sz w:val="20"/>
                  </w:rPr>
                </w:rPrChange>
              </w:rPr>
            </m:ctrlPr>
          </m:sSubPr>
          <m:e>
            <m:r>
              <w:rPr>
                <w:rFonts w:ascii="Cambria Math" w:hAnsi="Cambria Math"/>
                <w:sz w:val="24"/>
                <w:szCs w:val="24"/>
                <w:rPrChange w:id="858" w:author="Wu Donghai" w:date="2021-02-11T10:17:00Z">
                  <w:rPr>
                    <w:rFonts w:ascii="Cambria Math" w:hAnsi="Cambria Math"/>
                    <w:sz w:val="20"/>
                  </w:rPr>
                </w:rPrChange>
              </w:rPr>
              <m:t>Q</m:t>
            </m:r>
          </m:e>
          <m:sub>
            <m:r>
              <w:rPr>
                <w:rFonts w:ascii="Cambria Math" w:hAnsi="Cambria Math"/>
                <w:sz w:val="24"/>
                <w:szCs w:val="24"/>
                <w:rPrChange w:id="859" w:author="Wu Donghai" w:date="2021-02-11T10:17:00Z">
                  <w:rPr>
                    <w:rFonts w:ascii="Cambria Math" w:hAnsi="Cambria Math"/>
                    <w:sz w:val="20"/>
                  </w:rPr>
                </w:rPrChange>
              </w:rPr>
              <m:t>ah</m:t>
            </m:r>
          </m:sub>
        </m:sSub>
        <m:r>
          <w:rPr>
            <w:rFonts w:ascii="Cambria Math" w:hAnsi="Cambria Math"/>
            <w:sz w:val="24"/>
            <w:szCs w:val="24"/>
            <w:rPrChange w:id="860" w:author="Wu Donghai" w:date="2021-02-11T10:17:00Z">
              <w:rPr>
                <w:rFonts w:ascii="Cambria Math" w:hAnsi="Cambria Math"/>
                <w:sz w:val="20"/>
              </w:rPr>
            </w:rPrChange>
          </w:rPr>
          <m:t>=H+LE+G</m:t>
        </m:r>
      </m:oMath>
      <w:r w:rsidRPr="00680C79">
        <w:rPr>
          <w:rFonts w:eastAsiaTheme="minorEastAsia"/>
          <w:iCs/>
          <w:sz w:val="24"/>
          <w:szCs w:val="24"/>
          <w:rPrChange w:id="861" w:author="Wu Donghai" w:date="2021-02-11T10:17:00Z">
            <w:rPr>
              <w:rFonts w:eastAsiaTheme="minorEastAsia"/>
              <w:iCs/>
              <w:sz w:val="20"/>
            </w:rPr>
          </w:rPrChange>
        </w:rPr>
        <w:tab/>
      </w:r>
      <w:r w:rsidRPr="00680C79">
        <w:rPr>
          <w:sz w:val="24"/>
          <w:szCs w:val="24"/>
          <w:rPrChange w:id="862" w:author="Wu Donghai" w:date="2021-02-11T10:17:00Z">
            <w:rPr>
              <w:sz w:val="20"/>
            </w:rPr>
          </w:rPrChange>
        </w:rPr>
        <w:t>(5)</w:t>
      </w:r>
    </w:p>
    <w:p w14:paraId="6DD68A82" w14:textId="77777777" w:rsidR="00757628" w:rsidRPr="00680C79" w:rsidRDefault="00757628" w:rsidP="00680C79">
      <w:pPr>
        <w:spacing w:line="360" w:lineRule="auto"/>
        <w:rPr>
          <w:rFonts w:cs="Times New Roman"/>
          <w:sz w:val="24"/>
          <w:szCs w:val="24"/>
          <w:rPrChange w:id="863" w:author="Wu Donghai" w:date="2021-02-11T10:17:00Z">
            <w:rPr>
              <w:rFonts w:cs="Times New Roman"/>
            </w:rPr>
          </w:rPrChange>
        </w:rPr>
        <w:pPrChange w:id="864" w:author="Wu Donghai" w:date="2021-02-11T10:19:00Z">
          <w:pPr/>
        </w:pPrChange>
      </w:pPr>
      <w:r w:rsidRPr="00680C79">
        <w:rPr>
          <w:rFonts w:cs="Times New Roman"/>
          <w:sz w:val="24"/>
          <w:szCs w:val="24"/>
          <w:rPrChange w:id="865" w:author="Wu Donghai" w:date="2021-02-11T10:17:00Z">
            <w:rPr>
              <w:rFonts w:cs="Times New Roman"/>
            </w:rPr>
          </w:rPrChange>
        </w:rPr>
        <w:t xml:space="preserve">where </w:t>
      </w:r>
      <m:oMath>
        <m:sSub>
          <m:sSubPr>
            <m:ctrlPr>
              <w:rPr>
                <w:rFonts w:ascii="Cambria Math" w:eastAsiaTheme="majorEastAsia" w:hAnsi="Cambria Math" w:cs="Times New Roman"/>
                <w:i/>
                <w:sz w:val="24"/>
                <w:szCs w:val="24"/>
                <w:rPrChange w:id="866" w:author="Wu Donghai" w:date="2021-02-11T10:17:00Z">
                  <w:rPr>
                    <w:rFonts w:ascii="Cambria Math" w:eastAsiaTheme="majorEastAsia" w:hAnsi="Cambria Math" w:cs="Times New Roman"/>
                    <w:i/>
                  </w:rPr>
                </w:rPrChange>
              </w:rPr>
            </m:ctrlPr>
          </m:sSubPr>
          <m:e>
            <m:r>
              <w:rPr>
                <w:rFonts w:ascii="Cambria Math" w:hAnsi="Cambria Math"/>
                <w:sz w:val="24"/>
                <w:szCs w:val="24"/>
                <w:rPrChange w:id="867" w:author="Wu Donghai" w:date="2021-02-11T10:17:00Z">
                  <w:rPr>
                    <w:rFonts w:ascii="Cambria Math" w:hAnsi="Cambria Math"/>
                  </w:rPr>
                </w:rPrChange>
              </w:rPr>
              <m:t>R</m:t>
            </m:r>
          </m:e>
          <m:sub>
            <m:r>
              <w:rPr>
                <w:rFonts w:ascii="Cambria Math" w:hAnsi="Cambria Math"/>
                <w:sz w:val="24"/>
                <w:szCs w:val="24"/>
                <w:rPrChange w:id="868" w:author="Wu Donghai" w:date="2021-02-11T10:17:00Z">
                  <w:rPr>
                    <w:rFonts w:ascii="Cambria Math" w:hAnsi="Cambria Math"/>
                  </w:rPr>
                </w:rPrChange>
              </w:rPr>
              <m:t>sw</m:t>
            </m:r>
          </m:sub>
        </m:sSub>
      </m:oMath>
      <w:r w:rsidRPr="00680C79">
        <w:rPr>
          <w:rFonts w:cs="Times New Roman"/>
          <w:sz w:val="24"/>
          <w:szCs w:val="24"/>
          <w:rPrChange w:id="869" w:author="Wu Donghai" w:date="2021-02-11T10:17:00Z">
            <w:rPr>
              <w:rFonts w:cs="Times New Roman"/>
            </w:rPr>
          </w:rPrChange>
        </w:rPr>
        <w:t xml:space="preserve"> is the incoming shortwave radiation, </w:t>
      </w:r>
      <m:oMath>
        <m:r>
          <w:rPr>
            <w:rFonts w:ascii="Cambria Math" w:hAnsi="Cambria Math"/>
            <w:sz w:val="24"/>
            <w:szCs w:val="24"/>
            <w:rPrChange w:id="870" w:author="Wu Donghai" w:date="2021-02-11T10:17:00Z">
              <w:rPr>
                <w:rFonts w:ascii="Cambria Math" w:hAnsi="Cambria Math"/>
              </w:rPr>
            </w:rPrChange>
          </w:rPr>
          <m:t>α</m:t>
        </m:r>
      </m:oMath>
      <w:r w:rsidRPr="00680C79">
        <w:rPr>
          <w:rFonts w:cs="Times New Roman"/>
          <w:sz w:val="24"/>
          <w:szCs w:val="24"/>
          <w:rPrChange w:id="871" w:author="Wu Donghai" w:date="2021-02-11T10:17:00Z">
            <w:rPr>
              <w:rFonts w:cs="Times New Roman"/>
            </w:rPr>
          </w:rPrChange>
        </w:rPr>
        <w:t xml:space="preserve"> is the surface albedo, </w:t>
      </w:r>
      <m:oMath>
        <m:sSub>
          <m:sSubPr>
            <m:ctrlPr>
              <w:rPr>
                <w:rFonts w:ascii="Cambria Math" w:hAnsi="Cambria Math"/>
                <w:i/>
                <w:sz w:val="24"/>
                <w:szCs w:val="24"/>
                <w:rPrChange w:id="872" w:author="Wu Donghai" w:date="2021-02-11T10:17:00Z">
                  <w:rPr>
                    <w:rFonts w:ascii="Cambria Math" w:hAnsi="Cambria Math"/>
                    <w:i/>
                  </w:rPr>
                </w:rPrChange>
              </w:rPr>
            </m:ctrlPr>
          </m:sSubPr>
          <m:e>
            <m:r>
              <w:rPr>
                <w:rFonts w:ascii="Cambria Math" w:hAnsi="Cambria Math"/>
                <w:sz w:val="24"/>
                <w:szCs w:val="24"/>
                <w:rPrChange w:id="873" w:author="Wu Donghai" w:date="2021-02-11T10:17:00Z">
                  <w:rPr>
                    <w:rFonts w:ascii="Cambria Math" w:hAnsi="Cambria Math"/>
                  </w:rPr>
                </w:rPrChange>
              </w:rPr>
              <m:t>L</m:t>
            </m:r>
          </m:e>
          <m:sub>
            <m:r>
              <w:rPr>
                <w:rFonts w:ascii="Cambria Math" w:hAnsi="Cambria Math"/>
                <w:sz w:val="24"/>
                <w:szCs w:val="24"/>
                <w:rPrChange w:id="874" w:author="Wu Donghai" w:date="2021-02-11T10:17:00Z">
                  <w:rPr>
                    <w:rFonts w:ascii="Cambria Math" w:hAnsi="Cambria Math"/>
                  </w:rPr>
                </w:rPrChange>
              </w:rPr>
              <m:t>n</m:t>
            </m:r>
          </m:sub>
        </m:sSub>
        <m:r>
          <w:rPr>
            <w:rFonts w:ascii="Cambria Math" w:hAnsi="Cambria Math"/>
            <w:sz w:val="24"/>
            <w:szCs w:val="24"/>
            <w:rPrChange w:id="875" w:author="Wu Donghai" w:date="2021-02-11T10:17:00Z">
              <w:rPr>
                <w:rFonts w:ascii="Cambria Math" w:hAnsi="Cambria Math"/>
              </w:rPr>
            </w:rPrChange>
          </w:rPr>
          <m:t>=</m:t>
        </m:r>
        <m:sSup>
          <m:sSupPr>
            <m:ctrlPr>
              <w:rPr>
                <w:rFonts w:ascii="Cambria Math" w:hAnsi="Cambria Math"/>
                <w:i/>
                <w:sz w:val="24"/>
                <w:szCs w:val="24"/>
                <w:rPrChange w:id="876" w:author="Wu Donghai" w:date="2021-02-11T10:17:00Z">
                  <w:rPr>
                    <w:rFonts w:ascii="Cambria Math" w:hAnsi="Cambria Math"/>
                    <w:i/>
                  </w:rPr>
                </w:rPrChange>
              </w:rPr>
            </m:ctrlPr>
          </m:sSupPr>
          <m:e>
            <m:r>
              <w:rPr>
                <w:rFonts w:ascii="Cambria Math" w:hAnsi="Cambria Math"/>
                <w:sz w:val="24"/>
                <w:szCs w:val="24"/>
                <w:rPrChange w:id="877" w:author="Wu Donghai" w:date="2021-02-11T10:17:00Z">
                  <w:rPr>
                    <w:rFonts w:ascii="Cambria Math" w:hAnsi="Cambria Math"/>
                  </w:rPr>
                </w:rPrChange>
              </w:rPr>
              <m:t>L</m:t>
            </m:r>
          </m:e>
          <m:sup>
            <m:r>
              <w:rPr>
                <w:rFonts w:ascii="Cambria Math" w:hAnsi="Cambria Math"/>
                <w:sz w:val="24"/>
                <w:szCs w:val="24"/>
                <w:rPrChange w:id="878" w:author="Wu Donghai" w:date="2021-02-11T10:17:00Z">
                  <w:rPr>
                    <w:rFonts w:ascii="Cambria Math" w:hAnsi="Cambria Math"/>
                  </w:rPr>
                </w:rPrChange>
              </w:rPr>
              <m:t>↓</m:t>
            </m:r>
          </m:sup>
        </m:sSup>
        <m:r>
          <w:rPr>
            <w:rFonts w:ascii="Cambria Math" w:hAnsi="Cambria Math"/>
            <w:sz w:val="24"/>
            <w:szCs w:val="24"/>
            <w:rPrChange w:id="879" w:author="Wu Donghai" w:date="2021-02-11T10:17:00Z">
              <w:rPr>
                <w:rFonts w:ascii="Cambria Math" w:hAnsi="Cambria Math"/>
              </w:rPr>
            </w:rPrChange>
          </w:rPr>
          <m:t>-</m:t>
        </m:r>
        <m:sSup>
          <m:sSupPr>
            <m:ctrlPr>
              <w:rPr>
                <w:rFonts w:ascii="Cambria Math" w:hAnsi="Cambria Math"/>
                <w:i/>
                <w:sz w:val="24"/>
                <w:szCs w:val="24"/>
                <w:rPrChange w:id="880" w:author="Wu Donghai" w:date="2021-02-11T10:17:00Z">
                  <w:rPr>
                    <w:rFonts w:ascii="Cambria Math" w:hAnsi="Cambria Math"/>
                    <w:i/>
                  </w:rPr>
                </w:rPrChange>
              </w:rPr>
            </m:ctrlPr>
          </m:sSupPr>
          <m:e>
            <m:r>
              <w:rPr>
                <w:rFonts w:ascii="Cambria Math" w:hAnsi="Cambria Math"/>
                <w:sz w:val="24"/>
                <w:szCs w:val="24"/>
                <w:rPrChange w:id="881" w:author="Wu Donghai" w:date="2021-02-11T10:17:00Z">
                  <w:rPr>
                    <w:rFonts w:ascii="Cambria Math" w:hAnsi="Cambria Math"/>
                  </w:rPr>
                </w:rPrChange>
              </w:rPr>
              <m:t>L</m:t>
            </m:r>
          </m:e>
          <m:sup>
            <m:r>
              <w:rPr>
                <w:rFonts w:ascii="Cambria Math" w:hAnsi="Cambria Math"/>
                <w:sz w:val="24"/>
                <w:szCs w:val="24"/>
                <w:rPrChange w:id="882" w:author="Wu Donghai" w:date="2021-02-11T10:17:00Z">
                  <w:rPr>
                    <w:rFonts w:ascii="Cambria Math" w:hAnsi="Cambria Math"/>
                  </w:rPr>
                </w:rPrChange>
              </w:rPr>
              <m:t>↑</m:t>
            </m:r>
          </m:sup>
        </m:sSup>
      </m:oMath>
      <w:r w:rsidRPr="00680C79">
        <w:rPr>
          <w:rFonts w:cs="Times New Roman"/>
          <w:sz w:val="24"/>
          <w:szCs w:val="24"/>
          <w:rPrChange w:id="883" w:author="Wu Donghai" w:date="2021-02-11T10:17:00Z">
            <w:rPr>
              <w:rFonts w:cs="Times New Roman"/>
            </w:rPr>
          </w:rPrChange>
        </w:rPr>
        <w:t xml:space="preserve"> is the net longwave radiation composed of an upward longwave component </w:t>
      </w:r>
      <m:oMath>
        <m:sSup>
          <m:sSupPr>
            <m:ctrlPr>
              <w:rPr>
                <w:rFonts w:ascii="Cambria Math" w:hAnsi="Cambria Math"/>
                <w:i/>
                <w:sz w:val="24"/>
                <w:szCs w:val="24"/>
                <w:rPrChange w:id="884" w:author="Wu Donghai" w:date="2021-02-11T10:17:00Z">
                  <w:rPr>
                    <w:rFonts w:ascii="Cambria Math" w:hAnsi="Cambria Math"/>
                    <w:i/>
                  </w:rPr>
                </w:rPrChange>
              </w:rPr>
            </m:ctrlPr>
          </m:sSupPr>
          <m:e>
            <m:r>
              <w:rPr>
                <w:rFonts w:ascii="Cambria Math" w:hAnsi="Cambria Math"/>
                <w:sz w:val="24"/>
                <w:szCs w:val="24"/>
                <w:rPrChange w:id="885" w:author="Wu Donghai" w:date="2021-02-11T10:17:00Z">
                  <w:rPr>
                    <w:rFonts w:ascii="Cambria Math" w:hAnsi="Cambria Math"/>
                  </w:rPr>
                </w:rPrChange>
              </w:rPr>
              <m:t>L</m:t>
            </m:r>
          </m:e>
          <m:sup>
            <m:r>
              <w:rPr>
                <w:rFonts w:ascii="Cambria Math" w:hAnsi="Cambria Math"/>
                <w:sz w:val="24"/>
                <w:szCs w:val="24"/>
                <w:rPrChange w:id="886" w:author="Wu Donghai" w:date="2021-02-11T10:17:00Z">
                  <w:rPr>
                    <w:rFonts w:ascii="Cambria Math" w:hAnsi="Cambria Math"/>
                  </w:rPr>
                </w:rPrChange>
              </w:rPr>
              <m:t>↑</m:t>
            </m:r>
          </m:sup>
        </m:sSup>
        <m:r>
          <w:rPr>
            <w:rFonts w:ascii="Cambria Math" w:hAnsi="Cambria Math"/>
            <w:sz w:val="24"/>
            <w:szCs w:val="24"/>
            <w:rPrChange w:id="887" w:author="Wu Donghai" w:date="2021-02-11T10:17:00Z">
              <w:rPr>
                <w:rFonts w:ascii="Cambria Math" w:hAnsi="Cambria Math"/>
              </w:rPr>
            </w:rPrChange>
          </w:rPr>
          <m:t>=</m:t>
        </m:r>
        <m:d>
          <m:dPr>
            <m:ctrlPr>
              <w:rPr>
                <w:rFonts w:ascii="Cambria Math" w:hAnsi="Cambria Math"/>
                <w:i/>
                <w:sz w:val="24"/>
                <w:szCs w:val="24"/>
                <w:rPrChange w:id="888" w:author="Wu Donghai" w:date="2021-02-11T10:17:00Z">
                  <w:rPr>
                    <w:rFonts w:ascii="Cambria Math" w:hAnsi="Cambria Math"/>
                    <w:i/>
                  </w:rPr>
                </w:rPrChange>
              </w:rPr>
            </m:ctrlPr>
          </m:dPr>
          <m:e>
            <m:r>
              <w:rPr>
                <w:rFonts w:ascii="Cambria Math" w:hAnsi="Cambria Math"/>
                <w:sz w:val="24"/>
                <w:szCs w:val="24"/>
                <w:rPrChange w:id="889" w:author="Wu Donghai" w:date="2021-02-11T10:17:00Z">
                  <w:rPr>
                    <w:rFonts w:ascii="Cambria Math" w:hAnsi="Cambria Math"/>
                  </w:rPr>
                </w:rPrChange>
              </w:rPr>
              <m:t>1-</m:t>
            </m:r>
            <m:sSub>
              <m:sSubPr>
                <m:ctrlPr>
                  <w:rPr>
                    <w:rFonts w:ascii="Cambria Math" w:hAnsi="Cambria Math"/>
                    <w:i/>
                    <w:sz w:val="24"/>
                    <w:szCs w:val="24"/>
                    <w:rPrChange w:id="890" w:author="Wu Donghai" w:date="2021-02-11T10:17:00Z">
                      <w:rPr>
                        <w:rFonts w:ascii="Cambria Math" w:hAnsi="Cambria Math"/>
                        <w:i/>
                      </w:rPr>
                    </w:rPrChange>
                  </w:rPr>
                </m:ctrlPr>
              </m:sSubPr>
              <m:e>
                <m:r>
                  <w:rPr>
                    <w:rFonts w:ascii="Cambria Math" w:hAnsi="Cambria Math"/>
                    <w:sz w:val="24"/>
                    <w:szCs w:val="24"/>
                    <w:rPrChange w:id="891" w:author="Wu Donghai" w:date="2021-02-11T10:17:00Z">
                      <w:rPr>
                        <w:rFonts w:ascii="Cambria Math" w:hAnsi="Cambria Math"/>
                      </w:rPr>
                    </w:rPrChange>
                  </w:rPr>
                  <m:t>ε</m:t>
                </m:r>
              </m:e>
              <m:sub>
                <m:r>
                  <w:rPr>
                    <w:rFonts w:ascii="Cambria Math" w:hAnsi="Cambria Math"/>
                    <w:sz w:val="24"/>
                    <w:szCs w:val="24"/>
                    <w:rPrChange w:id="892" w:author="Wu Donghai" w:date="2021-02-11T10:17:00Z">
                      <w:rPr>
                        <w:rFonts w:ascii="Cambria Math" w:hAnsi="Cambria Math"/>
                      </w:rPr>
                    </w:rPrChange>
                  </w:rPr>
                  <m:t>s</m:t>
                </m:r>
              </m:sub>
            </m:sSub>
          </m:e>
        </m:d>
        <m:sSub>
          <m:sSubPr>
            <m:ctrlPr>
              <w:rPr>
                <w:rFonts w:ascii="Cambria Math" w:hAnsi="Cambria Math"/>
                <w:i/>
                <w:sz w:val="24"/>
                <w:szCs w:val="24"/>
                <w:rPrChange w:id="893" w:author="Wu Donghai" w:date="2021-02-11T10:17:00Z">
                  <w:rPr>
                    <w:rFonts w:ascii="Cambria Math" w:hAnsi="Cambria Math"/>
                    <w:i/>
                  </w:rPr>
                </w:rPrChange>
              </w:rPr>
            </m:ctrlPr>
          </m:sSubPr>
          <m:e>
            <m:r>
              <w:rPr>
                <w:rFonts w:ascii="Cambria Math" w:hAnsi="Cambria Math"/>
                <w:sz w:val="24"/>
                <w:szCs w:val="24"/>
                <w:rPrChange w:id="894" w:author="Wu Donghai" w:date="2021-02-11T10:17:00Z">
                  <w:rPr>
                    <w:rFonts w:ascii="Cambria Math" w:hAnsi="Cambria Math"/>
                  </w:rPr>
                </w:rPrChange>
              </w:rPr>
              <m:t>ε</m:t>
            </m:r>
          </m:e>
          <m:sub>
            <m:r>
              <w:rPr>
                <w:rFonts w:ascii="Cambria Math" w:hAnsi="Cambria Math"/>
                <w:sz w:val="24"/>
                <w:szCs w:val="24"/>
                <w:rPrChange w:id="895" w:author="Wu Donghai" w:date="2021-02-11T10:17:00Z">
                  <w:rPr>
                    <w:rFonts w:ascii="Cambria Math" w:hAnsi="Cambria Math"/>
                  </w:rPr>
                </w:rPrChange>
              </w:rPr>
              <m:t>a</m:t>
            </m:r>
          </m:sub>
        </m:sSub>
        <m:r>
          <w:rPr>
            <w:rFonts w:ascii="Cambria Math" w:hAnsi="Cambria Math"/>
            <w:sz w:val="24"/>
            <w:szCs w:val="24"/>
            <w:rPrChange w:id="896" w:author="Wu Donghai" w:date="2021-02-11T10:17:00Z">
              <w:rPr>
                <w:rFonts w:ascii="Cambria Math" w:hAnsi="Cambria Math"/>
              </w:rPr>
            </w:rPrChange>
          </w:rPr>
          <m:t>σ</m:t>
        </m:r>
        <m:sSubSup>
          <m:sSubSupPr>
            <m:ctrlPr>
              <w:rPr>
                <w:rFonts w:ascii="Cambria Math" w:hAnsi="Cambria Math"/>
                <w:i/>
                <w:sz w:val="24"/>
                <w:szCs w:val="24"/>
                <w:rPrChange w:id="897" w:author="Wu Donghai" w:date="2021-02-11T10:17:00Z">
                  <w:rPr>
                    <w:rFonts w:ascii="Cambria Math" w:hAnsi="Cambria Math"/>
                    <w:i/>
                  </w:rPr>
                </w:rPrChange>
              </w:rPr>
            </m:ctrlPr>
          </m:sSubSupPr>
          <m:e>
            <m:r>
              <w:rPr>
                <w:rFonts w:ascii="Cambria Math" w:hAnsi="Cambria Math"/>
                <w:sz w:val="24"/>
                <w:szCs w:val="24"/>
                <w:rPrChange w:id="898" w:author="Wu Donghai" w:date="2021-02-11T10:17:00Z">
                  <w:rPr>
                    <w:rFonts w:ascii="Cambria Math" w:hAnsi="Cambria Math"/>
                  </w:rPr>
                </w:rPrChange>
              </w:rPr>
              <m:t>T</m:t>
            </m:r>
          </m:e>
          <m:sub>
            <m:r>
              <w:rPr>
                <w:rFonts w:ascii="Cambria Math" w:hAnsi="Cambria Math"/>
                <w:sz w:val="24"/>
                <w:szCs w:val="24"/>
                <w:rPrChange w:id="899" w:author="Wu Donghai" w:date="2021-02-11T10:17:00Z">
                  <w:rPr>
                    <w:rFonts w:ascii="Cambria Math" w:hAnsi="Cambria Math"/>
                  </w:rPr>
                </w:rPrChange>
              </w:rPr>
              <m:t>a</m:t>
            </m:r>
          </m:sub>
          <m:sup>
            <m:r>
              <w:rPr>
                <w:rFonts w:ascii="Cambria Math" w:hAnsi="Cambria Math"/>
                <w:sz w:val="24"/>
                <w:szCs w:val="24"/>
                <w:rPrChange w:id="900" w:author="Wu Donghai" w:date="2021-02-11T10:17:00Z">
                  <w:rPr>
                    <w:rFonts w:ascii="Cambria Math" w:hAnsi="Cambria Math"/>
                  </w:rPr>
                </w:rPrChange>
              </w:rPr>
              <m:t>4</m:t>
            </m:r>
          </m:sup>
        </m:sSubSup>
        <m:r>
          <w:rPr>
            <w:rFonts w:ascii="Cambria Math" w:hAnsi="Cambria Math"/>
            <w:sz w:val="24"/>
            <w:szCs w:val="24"/>
            <w:rPrChange w:id="901" w:author="Wu Donghai" w:date="2021-02-11T10:17:00Z">
              <w:rPr>
                <w:rFonts w:ascii="Cambria Math" w:hAnsi="Cambria Math"/>
              </w:rPr>
            </w:rPrChange>
          </w:rPr>
          <m:t>+</m:t>
        </m:r>
        <m:sSub>
          <m:sSubPr>
            <m:ctrlPr>
              <w:rPr>
                <w:rFonts w:ascii="Cambria Math" w:hAnsi="Cambria Math"/>
                <w:i/>
                <w:sz w:val="24"/>
                <w:szCs w:val="24"/>
                <w:rPrChange w:id="902" w:author="Wu Donghai" w:date="2021-02-11T10:17:00Z">
                  <w:rPr>
                    <w:rFonts w:ascii="Cambria Math" w:hAnsi="Cambria Math"/>
                    <w:i/>
                  </w:rPr>
                </w:rPrChange>
              </w:rPr>
            </m:ctrlPr>
          </m:sSubPr>
          <m:e>
            <m:r>
              <w:rPr>
                <w:rFonts w:ascii="Cambria Math" w:hAnsi="Cambria Math"/>
                <w:sz w:val="24"/>
                <w:szCs w:val="24"/>
                <w:rPrChange w:id="903" w:author="Wu Donghai" w:date="2021-02-11T10:17:00Z">
                  <w:rPr>
                    <w:rFonts w:ascii="Cambria Math" w:hAnsi="Cambria Math"/>
                  </w:rPr>
                </w:rPrChange>
              </w:rPr>
              <m:t>ε</m:t>
            </m:r>
          </m:e>
          <m:sub>
            <m:r>
              <w:rPr>
                <w:rFonts w:ascii="Cambria Math" w:hAnsi="Cambria Math"/>
                <w:sz w:val="24"/>
                <w:szCs w:val="24"/>
                <w:rPrChange w:id="904" w:author="Wu Donghai" w:date="2021-02-11T10:17:00Z">
                  <w:rPr>
                    <w:rFonts w:ascii="Cambria Math" w:hAnsi="Cambria Math"/>
                  </w:rPr>
                </w:rPrChange>
              </w:rPr>
              <m:t>s</m:t>
            </m:r>
          </m:sub>
        </m:sSub>
        <m:r>
          <w:rPr>
            <w:rFonts w:ascii="Cambria Math" w:hAnsi="Cambria Math"/>
            <w:sz w:val="24"/>
            <w:szCs w:val="24"/>
            <w:rPrChange w:id="905" w:author="Wu Donghai" w:date="2021-02-11T10:17:00Z">
              <w:rPr>
                <w:rFonts w:ascii="Cambria Math" w:hAnsi="Cambria Math"/>
              </w:rPr>
            </w:rPrChange>
          </w:rPr>
          <m:t>σ</m:t>
        </m:r>
        <m:sSubSup>
          <m:sSubSupPr>
            <m:ctrlPr>
              <w:rPr>
                <w:rFonts w:ascii="Cambria Math" w:hAnsi="Cambria Math"/>
                <w:i/>
                <w:sz w:val="24"/>
                <w:szCs w:val="24"/>
                <w:rPrChange w:id="906" w:author="Wu Donghai" w:date="2021-02-11T10:17:00Z">
                  <w:rPr>
                    <w:rFonts w:ascii="Cambria Math" w:hAnsi="Cambria Math"/>
                    <w:i/>
                  </w:rPr>
                </w:rPrChange>
              </w:rPr>
            </m:ctrlPr>
          </m:sSubSupPr>
          <m:e>
            <m:r>
              <w:rPr>
                <w:rFonts w:ascii="Cambria Math" w:hAnsi="Cambria Math"/>
                <w:sz w:val="24"/>
                <w:szCs w:val="24"/>
                <w:rPrChange w:id="907" w:author="Wu Donghai" w:date="2021-02-11T10:17:00Z">
                  <w:rPr>
                    <w:rFonts w:ascii="Cambria Math" w:hAnsi="Cambria Math"/>
                  </w:rPr>
                </w:rPrChange>
              </w:rPr>
              <m:t>T</m:t>
            </m:r>
          </m:e>
          <m:sub>
            <m:r>
              <w:rPr>
                <w:rFonts w:ascii="Cambria Math" w:hAnsi="Cambria Math"/>
                <w:sz w:val="24"/>
                <w:szCs w:val="24"/>
                <w:rPrChange w:id="908" w:author="Wu Donghai" w:date="2021-02-11T10:17:00Z">
                  <w:rPr>
                    <w:rFonts w:ascii="Cambria Math" w:hAnsi="Cambria Math"/>
                  </w:rPr>
                </w:rPrChange>
              </w:rPr>
              <m:t>s</m:t>
            </m:r>
          </m:sub>
          <m:sup>
            <m:r>
              <w:rPr>
                <w:rFonts w:ascii="Cambria Math" w:hAnsi="Cambria Math"/>
                <w:sz w:val="24"/>
                <w:szCs w:val="24"/>
                <w:rPrChange w:id="909" w:author="Wu Donghai" w:date="2021-02-11T10:17:00Z">
                  <w:rPr>
                    <w:rFonts w:ascii="Cambria Math" w:hAnsi="Cambria Math"/>
                  </w:rPr>
                </w:rPrChange>
              </w:rPr>
              <m:t>4</m:t>
            </m:r>
          </m:sup>
        </m:sSubSup>
      </m:oMath>
      <w:r w:rsidRPr="00680C79">
        <w:rPr>
          <w:rFonts w:cs="Times New Roman"/>
          <w:sz w:val="24"/>
          <w:szCs w:val="24"/>
          <w:rPrChange w:id="910" w:author="Wu Donghai" w:date="2021-02-11T10:17:00Z">
            <w:rPr>
              <w:rFonts w:cs="Times New Roman"/>
            </w:rPr>
          </w:rPrChange>
        </w:rPr>
        <w:t xml:space="preserve"> and a downward longwave component </w:t>
      </w:r>
      <m:oMath>
        <m:sSup>
          <m:sSupPr>
            <m:ctrlPr>
              <w:rPr>
                <w:rFonts w:ascii="Cambria Math" w:hAnsi="Cambria Math"/>
                <w:i/>
                <w:sz w:val="24"/>
                <w:szCs w:val="24"/>
                <w:rPrChange w:id="911" w:author="Wu Donghai" w:date="2021-02-11T10:17:00Z">
                  <w:rPr>
                    <w:rFonts w:ascii="Cambria Math" w:hAnsi="Cambria Math"/>
                    <w:i/>
                  </w:rPr>
                </w:rPrChange>
              </w:rPr>
            </m:ctrlPr>
          </m:sSupPr>
          <m:e>
            <m:r>
              <w:rPr>
                <w:rFonts w:ascii="Cambria Math" w:hAnsi="Cambria Math"/>
                <w:sz w:val="24"/>
                <w:szCs w:val="24"/>
                <w:rPrChange w:id="912" w:author="Wu Donghai" w:date="2021-02-11T10:17:00Z">
                  <w:rPr>
                    <w:rFonts w:ascii="Cambria Math" w:hAnsi="Cambria Math"/>
                  </w:rPr>
                </w:rPrChange>
              </w:rPr>
              <m:t>L</m:t>
            </m:r>
          </m:e>
          <m:sup>
            <m:r>
              <w:rPr>
                <w:rFonts w:ascii="Cambria Math" w:hAnsi="Cambria Math"/>
                <w:sz w:val="24"/>
                <w:szCs w:val="24"/>
                <w:rPrChange w:id="913" w:author="Wu Donghai" w:date="2021-02-11T10:17:00Z">
                  <w:rPr>
                    <w:rFonts w:ascii="Cambria Math" w:hAnsi="Cambria Math"/>
                  </w:rPr>
                </w:rPrChange>
              </w:rPr>
              <m:t>↓</m:t>
            </m:r>
          </m:sup>
        </m:sSup>
        <m:r>
          <w:rPr>
            <w:rFonts w:ascii="Cambria Math" w:hAnsi="Cambria Math"/>
            <w:sz w:val="24"/>
            <w:szCs w:val="24"/>
            <w:rPrChange w:id="914" w:author="Wu Donghai" w:date="2021-02-11T10:17:00Z">
              <w:rPr>
                <w:rFonts w:ascii="Cambria Math" w:hAnsi="Cambria Math"/>
              </w:rPr>
            </w:rPrChange>
          </w:rPr>
          <m:t>=</m:t>
        </m:r>
        <m:sSub>
          <m:sSubPr>
            <m:ctrlPr>
              <w:rPr>
                <w:rFonts w:ascii="Cambria Math" w:hAnsi="Cambria Math"/>
                <w:i/>
                <w:sz w:val="24"/>
                <w:szCs w:val="24"/>
                <w:rPrChange w:id="915" w:author="Wu Donghai" w:date="2021-02-11T10:17:00Z">
                  <w:rPr>
                    <w:rFonts w:ascii="Cambria Math" w:hAnsi="Cambria Math"/>
                    <w:i/>
                  </w:rPr>
                </w:rPrChange>
              </w:rPr>
            </m:ctrlPr>
          </m:sSubPr>
          <m:e>
            <m:r>
              <w:rPr>
                <w:rFonts w:ascii="Cambria Math" w:hAnsi="Cambria Math"/>
                <w:sz w:val="24"/>
                <w:szCs w:val="24"/>
                <w:rPrChange w:id="916" w:author="Wu Donghai" w:date="2021-02-11T10:17:00Z">
                  <w:rPr>
                    <w:rFonts w:ascii="Cambria Math" w:hAnsi="Cambria Math"/>
                  </w:rPr>
                </w:rPrChange>
              </w:rPr>
              <m:t>ε</m:t>
            </m:r>
          </m:e>
          <m:sub>
            <m:r>
              <w:rPr>
                <w:rFonts w:ascii="Cambria Math" w:hAnsi="Cambria Math"/>
                <w:sz w:val="24"/>
                <w:szCs w:val="24"/>
                <w:rPrChange w:id="917" w:author="Wu Donghai" w:date="2021-02-11T10:17:00Z">
                  <w:rPr>
                    <w:rFonts w:ascii="Cambria Math" w:hAnsi="Cambria Math"/>
                  </w:rPr>
                </w:rPrChange>
              </w:rPr>
              <m:t>a</m:t>
            </m:r>
          </m:sub>
        </m:sSub>
        <m:r>
          <w:rPr>
            <w:rFonts w:ascii="Cambria Math" w:hAnsi="Cambria Math"/>
            <w:sz w:val="24"/>
            <w:szCs w:val="24"/>
            <w:rPrChange w:id="918" w:author="Wu Donghai" w:date="2021-02-11T10:17:00Z">
              <w:rPr>
                <w:rFonts w:ascii="Cambria Math" w:hAnsi="Cambria Math"/>
              </w:rPr>
            </w:rPrChange>
          </w:rPr>
          <m:t>σ</m:t>
        </m:r>
        <m:sSubSup>
          <m:sSubSupPr>
            <m:ctrlPr>
              <w:rPr>
                <w:rFonts w:ascii="Cambria Math" w:hAnsi="Cambria Math"/>
                <w:i/>
                <w:sz w:val="24"/>
                <w:szCs w:val="24"/>
                <w:rPrChange w:id="919" w:author="Wu Donghai" w:date="2021-02-11T10:17:00Z">
                  <w:rPr>
                    <w:rFonts w:ascii="Cambria Math" w:hAnsi="Cambria Math"/>
                    <w:i/>
                  </w:rPr>
                </w:rPrChange>
              </w:rPr>
            </m:ctrlPr>
          </m:sSubSupPr>
          <m:e>
            <m:r>
              <w:rPr>
                <w:rFonts w:ascii="Cambria Math" w:hAnsi="Cambria Math"/>
                <w:sz w:val="24"/>
                <w:szCs w:val="24"/>
                <w:rPrChange w:id="920" w:author="Wu Donghai" w:date="2021-02-11T10:17:00Z">
                  <w:rPr>
                    <w:rFonts w:ascii="Cambria Math" w:hAnsi="Cambria Math"/>
                  </w:rPr>
                </w:rPrChange>
              </w:rPr>
              <m:t>T</m:t>
            </m:r>
          </m:e>
          <m:sub>
            <m:r>
              <w:rPr>
                <w:rFonts w:ascii="Cambria Math" w:hAnsi="Cambria Math"/>
                <w:sz w:val="24"/>
                <w:szCs w:val="24"/>
                <w:rPrChange w:id="921" w:author="Wu Donghai" w:date="2021-02-11T10:17:00Z">
                  <w:rPr>
                    <w:rFonts w:ascii="Cambria Math" w:hAnsi="Cambria Math"/>
                  </w:rPr>
                </w:rPrChange>
              </w:rPr>
              <m:t>a</m:t>
            </m:r>
          </m:sub>
          <m:sup>
            <m:r>
              <w:rPr>
                <w:rFonts w:ascii="Cambria Math" w:hAnsi="Cambria Math"/>
                <w:sz w:val="24"/>
                <w:szCs w:val="24"/>
                <w:rPrChange w:id="922" w:author="Wu Donghai" w:date="2021-02-11T10:17:00Z">
                  <w:rPr>
                    <w:rFonts w:ascii="Cambria Math" w:hAnsi="Cambria Math"/>
                  </w:rPr>
                </w:rPrChange>
              </w:rPr>
              <m:t>4</m:t>
            </m:r>
          </m:sup>
        </m:sSubSup>
      </m:oMath>
      <w:r w:rsidRPr="00680C79">
        <w:rPr>
          <w:rFonts w:cs="Times New Roman"/>
          <w:sz w:val="24"/>
          <w:szCs w:val="24"/>
          <w:rPrChange w:id="923" w:author="Wu Donghai" w:date="2021-02-11T10:17:00Z">
            <w:rPr>
              <w:rFonts w:cs="Times New Roman"/>
            </w:rPr>
          </w:rPrChange>
        </w:rPr>
        <w:t xml:space="preserve">, </w:t>
      </w:r>
      <m:oMath>
        <m:sSub>
          <m:sSubPr>
            <m:ctrlPr>
              <w:rPr>
                <w:rFonts w:ascii="Cambria Math" w:hAnsi="Cambria Math"/>
                <w:i/>
                <w:sz w:val="24"/>
                <w:szCs w:val="24"/>
                <w:rPrChange w:id="924" w:author="Wu Donghai" w:date="2021-02-11T10:17:00Z">
                  <w:rPr>
                    <w:rFonts w:ascii="Cambria Math" w:hAnsi="Cambria Math"/>
                    <w:i/>
                  </w:rPr>
                </w:rPrChange>
              </w:rPr>
            </m:ctrlPr>
          </m:sSubPr>
          <m:e>
            <m:r>
              <w:rPr>
                <w:rFonts w:ascii="Cambria Math" w:hAnsi="Cambria Math"/>
                <w:sz w:val="24"/>
                <w:szCs w:val="24"/>
                <w:rPrChange w:id="925" w:author="Wu Donghai" w:date="2021-02-11T10:17:00Z">
                  <w:rPr>
                    <w:rFonts w:ascii="Cambria Math" w:hAnsi="Cambria Math"/>
                  </w:rPr>
                </w:rPrChange>
              </w:rPr>
              <m:t>Q</m:t>
            </m:r>
          </m:e>
          <m:sub>
            <m:r>
              <w:rPr>
                <w:rFonts w:ascii="Cambria Math" w:hAnsi="Cambria Math"/>
                <w:sz w:val="24"/>
                <w:szCs w:val="24"/>
                <w:rPrChange w:id="926" w:author="Wu Donghai" w:date="2021-02-11T10:17:00Z">
                  <w:rPr>
                    <w:rFonts w:ascii="Cambria Math" w:hAnsi="Cambria Math"/>
                  </w:rPr>
                </w:rPrChange>
              </w:rPr>
              <m:t>ah</m:t>
            </m:r>
          </m:sub>
        </m:sSub>
      </m:oMath>
      <w:r w:rsidRPr="00680C79">
        <w:rPr>
          <w:rFonts w:cs="Times New Roman"/>
          <w:sz w:val="24"/>
          <w:szCs w:val="24"/>
          <w:rPrChange w:id="927" w:author="Wu Donghai" w:date="2021-02-11T10:17:00Z">
            <w:rPr>
              <w:rFonts w:cs="Times New Roman"/>
            </w:rPr>
          </w:rPrChange>
        </w:rPr>
        <w:t xml:space="preserve"> is the anthropogenic heat flux, </w:t>
      </w:r>
      <m:oMath>
        <m:r>
          <w:rPr>
            <w:rFonts w:ascii="Cambria Math" w:hAnsi="Cambria Math"/>
            <w:sz w:val="24"/>
            <w:szCs w:val="24"/>
            <w:rPrChange w:id="928" w:author="Wu Donghai" w:date="2021-02-11T10:17:00Z">
              <w:rPr>
                <w:rFonts w:ascii="Cambria Math" w:hAnsi="Cambria Math"/>
              </w:rPr>
            </w:rPrChange>
          </w:rPr>
          <m:t>H</m:t>
        </m:r>
      </m:oMath>
      <w:r w:rsidRPr="00680C79">
        <w:rPr>
          <w:rFonts w:cs="Times New Roman"/>
          <w:sz w:val="24"/>
          <w:szCs w:val="24"/>
          <w:rPrChange w:id="929" w:author="Wu Donghai" w:date="2021-02-11T10:17:00Z">
            <w:rPr>
              <w:rFonts w:cs="Times New Roman"/>
            </w:rPr>
          </w:rPrChange>
        </w:rPr>
        <w:t xml:space="preserve"> is the sensible heat flux expressed as </w:t>
      </w:r>
      <m:oMath>
        <m:r>
          <w:rPr>
            <w:rFonts w:ascii="Cambria Math" w:hAnsi="Cambria Math"/>
            <w:sz w:val="24"/>
            <w:szCs w:val="24"/>
            <w:rPrChange w:id="930" w:author="Wu Donghai" w:date="2021-02-11T10:17:00Z">
              <w:rPr>
                <w:rFonts w:ascii="Cambria Math" w:hAnsi="Cambria Math"/>
              </w:rPr>
            </w:rPrChange>
          </w:rPr>
          <m:t>ρ</m:t>
        </m:r>
        <m:sSub>
          <m:sSubPr>
            <m:ctrlPr>
              <w:rPr>
                <w:rFonts w:ascii="Cambria Math" w:hAnsi="Cambria Math"/>
                <w:i/>
                <w:sz w:val="24"/>
                <w:szCs w:val="24"/>
                <w:rPrChange w:id="931" w:author="Wu Donghai" w:date="2021-02-11T10:17:00Z">
                  <w:rPr>
                    <w:rFonts w:ascii="Cambria Math" w:hAnsi="Cambria Math"/>
                    <w:i/>
                  </w:rPr>
                </w:rPrChange>
              </w:rPr>
            </m:ctrlPr>
          </m:sSubPr>
          <m:e>
            <m:r>
              <w:rPr>
                <w:rFonts w:ascii="Cambria Math" w:hAnsi="Cambria Math"/>
                <w:sz w:val="24"/>
                <w:szCs w:val="24"/>
                <w:rPrChange w:id="932" w:author="Wu Donghai" w:date="2021-02-11T10:17:00Z">
                  <w:rPr>
                    <w:rFonts w:ascii="Cambria Math" w:hAnsi="Cambria Math"/>
                  </w:rPr>
                </w:rPrChange>
              </w:rPr>
              <m:t>c</m:t>
            </m:r>
          </m:e>
          <m:sub>
            <m:r>
              <w:rPr>
                <w:rFonts w:ascii="Cambria Math" w:hAnsi="Cambria Math"/>
                <w:sz w:val="24"/>
                <w:szCs w:val="24"/>
                <w:rPrChange w:id="933" w:author="Wu Donghai" w:date="2021-02-11T10:17:00Z">
                  <w:rPr>
                    <w:rFonts w:ascii="Cambria Math" w:hAnsi="Cambria Math"/>
                  </w:rPr>
                </w:rPrChange>
              </w:rPr>
              <m:t>p</m:t>
            </m:r>
          </m:sub>
        </m:sSub>
        <m:f>
          <m:fPr>
            <m:ctrlPr>
              <w:rPr>
                <w:rFonts w:ascii="Cambria Math" w:hAnsi="Cambria Math"/>
                <w:i/>
                <w:sz w:val="24"/>
                <w:szCs w:val="24"/>
                <w:rPrChange w:id="934" w:author="Wu Donghai" w:date="2021-02-11T10:17:00Z">
                  <w:rPr>
                    <w:rFonts w:ascii="Cambria Math" w:hAnsi="Cambria Math"/>
                    <w:i/>
                  </w:rPr>
                </w:rPrChange>
              </w:rPr>
            </m:ctrlPr>
          </m:fPr>
          <m:num>
            <m:sSub>
              <m:sSubPr>
                <m:ctrlPr>
                  <w:rPr>
                    <w:rFonts w:ascii="Cambria Math" w:hAnsi="Cambria Math"/>
                    <w:i/>
                    <w:sz w:val="24"/>
                    <w:szCs w:val="24"/>
                    <w:rPrChange w:id="935" w:author="Wu Donghai" w:date="2021-02-11T10:17:00Z">
                      <w:rPr>
                        <w:rFonts w:ascii="Cambria Math" w:hAnsi="Cambria Math"/>
                        <w:i/>
                      </w:rPr>
                    </w:rPrChange>
                  </w:rPr>
                </m:ctrlPr>
              </m:sSubPr>
              <m:e>
                <m:r>
                  <w:rPr>
                    <w:rFonts w:ascii="Cambria Math" w:hAnsi="Cambria Math"/>
                    <w:sz w:val="24"/>
                    <w:szCs w:val="24"/>
                    <w:rPrChange w:id="936" w:author="Wu Donghai" w:date="2021-02-11T10:17:00Z">
                      <w:rPr>
                        <w:rFonts w:ascii="Cambria Math" w:hAnsi="Cambria Math"/>
                      </w:rPr>
                    </w:rPrChange>
                  </w:rPr>
                  <m:t>T</m:t>
                </m:r>
              </m:e>
              <m:sub>
                <m:r>
                  <w:rPr>
                    <w:rFonts w:ascii="Cambria Math" w:hAnsi="Cambria Math"/>
                    <w:sz w:val="24"/>
                    <w:szCs w:val="24"/>
                    <w:rPrChange w:id="937" w:author="Wu Donghai" w:date="2021-02-11T10:17:00Z">
                      <w:rPr>
                        <w:rFonts w:ascii="Cambria Math" w:hAnsi="Cambria Math"/>
                      </w:rPr>
                    </w:rPrChange>
                  </w:rPr>
                  <m:t>s</m:t>
                </m:r>
              </m:sub>
            </m:sSub>
            <m:r>
              <w:rPr>
                <w:rFonts w:ascii="Cambria Math" w:hAnsi="Cambria Math"/>
                <w:sz w:val="24"/>
                <w:szCs w:val="24"/>
                <w:rPrChange w:id="938" w:author="Wu Donghai" w:date="2021-02-11T10:17:00Z">
                  <w:rPr>
                    <w:rFonts w:ascii="Cambria Math" w:hAnsi="Cambria Math"/>
                  </w:rPr>
                </w:rPrChange>
              </w:rPr>
              <m:t>-</m:t>
            </m:r>
            <m:sSub>
              <m:sSubPr>
                <m:ctrlPr>
                  <w:rPr>
                    <w:rFonts w:ascii="Cambria Math" w:hAnsi="Cambria Math"/>
                    <w:i/>
                    <w:sz w:val="24"/>
                    <w:szCs w:val="24"/>
                    <w:rPrChange w:id="939" w:author="Wu Donghai" w:date="2021-02-11T10:17:00Z">
                      <w:rPr>
                        <w:rFonts w:ascii="Cambria Math" w:hAnsi="Cambria Math"/>
                        <w:i/>
                      </w:rPr>
                    </w:rPrChange>
                  </w:rPr>
                </m:ctrlPr>
              </m:sSubPr>
              <m:e>
                <m:r>
                  <w:rPr>
                    <w:rFonts w:ascii="Cambria Math" w:hAnsi="Cambria Math"/>
                    <w:sz w:val="24"/>
                    <w:szCs w:val="24"/>
                    <w:rPrChange w:id="940" w:author="Wu Donghai" w:date="2021-02-11T10:17:00Z">
                      <w:rPr>
                        <w:rFonts w:ascii="Cambria Math" w:hAnsi="Cambria Math"/>
                      </w:rPr>
                    </w:rPrChange>
                  </w:rPr>
                  <m:t>T</m:t>
                </m:r>
              </m:e>
              <m:sub>
                <m:r>
                  <w:rPr>
                    <w:rFonts w:ascii="Cambria Math" w:hAnsi="Cambria Math"/>
                    <w:sz w:val="24"/>
                    <w:szCs w:val="24"/>
                    <w:rPrChange w:id="941" w:author="Wu Donghai" w:date="2021-02-11T10:17:00Z">
                      <w:rPr>
                        <w:rFonts w:ascii="Cambria Math" w:hAnsi="Cambria Math"/>
                      </w:rPr>
                    </w:rPrChange>
                  </w:rPr>
                  <m:t>a</m:t>
                </m:r>
              </m:sub>
            </m:sSub>
          </m:num>
          <m:den>
            <m:sSub>
              <m:sSubPr>
                <m:ctrlPr>
                  <w:rPr>
                    <w:rFonts w:ascii="Cambria Math" w:hAnsi="Cambria Math"/>
                    <w:i/>
                    <w:sz w:val="24"/>
                    <w:szCs w:val="24"/>
                    <w:rPrChange w:id="942" w:author="Wu Donghai" w:date="2021-02-11T10:17:00Z">
                      <w:rPr>
                        <w:rFonts w:ascii="Cambria Math" w:hAnsi="Cambria Math"/>
                        <w:i/>
                      </w:rPr>
                    </w:rPrChange>
                  </w:rPr>
                </m:ctrlPr>
              </m:sSubPr>
              <m:e>
                <m:r>
                  <w:rPr>
                    <w:rFonts w:ascii="Cambria Math" w:hAnsi="Cambria Math"/>
                    <w:sz w:val="24"/>
                    <w:szCs w:val="24"/>
                    <w:rPrChange w:id="943" w:author="Wu Donghai" w:date="2021-02-11T10:17:00Z">
                      <w:rPr>
                        <w:rFonts w:ascii="Cambria Math" w:hAnsi="Cambria Math"/>
                      </w:rPr>
                    </w:rPrChange>
                  </w:rPr>
                  <m:t>r</m:t>
                </m:r>
              </m:e>
              <m:sub>
                <m:r>
                  <w:rPr>
                    <w:rFonts w:ascii="Cambria Math" w:hAnsi="Cambria Math"/>
                    <w:sz w:val="24"/>
                    <w:szCs w:val="24"/>
                    <w:rPrChange w:id="944" w:author="Wu Donghai" w:date="2021-02-11T10:17:00Z">
                      <w:rPr>
                        <w:rFonts w:ascii="Cambria Math" w:hAnsi="Cambria Math"/>
                      </w:rPr>
                    </w:rPrChange>
                  </w:rPr>
                  <m:t>a</m:t>
                </m:r>
              </m:sub>
            </m:sSub>
          </m:den>
        </m:f>
      </m:oMath>
      <w:r w:rsidRPr="00680C79">
        <w:rPr>
          <w:rFonts w:cs="Times New Roman"/>
          <w:sz w:val="24"/>
          <w:szCs w:val="24"/>
          <w:rPrChange w:id="945" w:author="Wu Donghai" w:date="2021-02-11T10:17:00Z">
            <w:rPr>
              <w:rFonts w:cs="Times New Roman"/>
            </w:rPr>
          </w:rPrChange>
        </w:rPr>
        <w:t xml:space="preserve"> where </w:t>
      </w:r>
      <m:oMath>
        <m:r>
          <w:rPr>
            <w:rFonts w:ascii="Cambria Math" w:hAnsi="Cambria Math" w:cs="Times New Roman"/>
            <w:sz w:val="24"/>
            <w:szCs w:val="24"/>
            <w:rPrChange w:id="946" w:author="Wu Donghai" w:date="2021-02-11T10:17:00Z">
              <w:rPr>
                <w:rFonts w:ascii="Cambria Math" w:hAnsi="Cambria Math" w:cs="Times New Roman"/>
              </w:rPr>
            </w:rPrChange>
          </w:rPr>
          <m:t>ρ</m:t>
        </m:r>
      </m:oMath>
      <w:r w:rsidRPr="00680C79">
        <w:rPr>
          <w:rFonts w:cs="Times New Roman"/>
          <w:sz w:val="24"/>
          <w:szCs w:val="24"/>
          <w:rPrChange w:id="947" w:author="Wu Donghai" w:date="2021-02-11T10:17:00Z">
            <w:rPr>
              <w:rFonts w:cs="Times New Roman"/>
            </w:rPr>
          </w:rPrChange>
        </w:rPr>
        <w:t xml:space="preserve"> is the the mean air density, </w:t>
      </w:r>
      <m:oMath>
        <m:sSub>
          <m:sSubPr>
            <m:ctrlPr>
              <w:rPr>
                <w:rFonts w:ascii="Cambria Math" w:hAnsi="Cambria Math"/>
                <w:i/>
                <w:sz w:val="24"/>
                <w:szCs w:val="24"/>
                <w:rPrChange w:id="948" w:author="Wu Donghai" w:date="2021-02-11T10:17:00Z">
                  <w:rPr>
                    <w:rFonts w:ascii="Cambria Math" w:hAnsi="Cambria Math"/>
                    <w:i/>
                  </w:rPr>
                </w:rPrChange>
              </w:rPr>
            </m:ctrlPr>
          </m:sSubPr>
          <m:e>
            <m:r>
              <w:rPr>
                <w:rFonts w:ascii="Cambria Math" w:hAnsi="Cambria Math"/>
                <w:sz w:val="24"/>
                <w:szCs w:val="24"/>
                <w:rPrChange w:id="949" w:author="Wu Donghai" w:date="2021-02-11T10:17:00Z">
                  <w:rPr>
                    <w:rFonts w:ascii="Cambria Math" w:hAnsi="Cambria Math"/>
                  </w:rPr>
                </w:rPrChange>
              </w:rPr>
              <m:t>c</m:t>
            </m:r>
          </m:e>
          <m:sub>
            <m:r>
              <w:rPr>
                <w:rFonts w:ascii="Cambria Math" w:hAnsi="Cambria Math"/>
                <w:sz w:val="24"/>
                <w:szCs w:val="24"/>
                <w:rPrChange w:id="950" w:author="Wu Donghai" w:date="2021-02-11T10:17:00Z">
                  <w:rPr>
                    <w:rFonts w:ascii="Cambria Math" w:hAnsi="Cambria Math"/>
                  </w:rPr>
                </w:rPrChange>
              </w:rPr>
              <m:t>p</m:t>
            </m:r>
          </m:sub>
        </m:sSub>
      </m:oMath>
      <w:r w:rsidRPr="00680C79">
        <w:rPr>
          <w:rFonts w:cs="Times New Roman"/>
          <w:sz w:val="24"/>
          <w:szCs w:val="24"/>
          <w:rPrChange w:id="951" w:author="Wu Donghai" w:date="2021-02-11T10:17:00Z">
            <w:rPr>
              <w:rFonts w:cs="Times New Roman"/>
            </w:rPr>
          </w:rPrChange>
        </w:rPr>
        <w:t xml:space="preserve"> is the specific heat of dry air, </w:t>
      </w:r>
      <m:oMath>
        <m:sSub>
          <m:sSubPr>
            <m:ctrlPr>
              <w:rPr>
                <w:rFonts w:ascii="Cambria Math" w:hAnsi="Cambria Math"/>
                <w:i/>
                <w:sz w:val="24"/>
                <w:szCs w:val="24"/>
                <w:rPrChange w:id="952" w:author="Wu Donghai" w:date="2021-02-11T10:17:00Z">
                  <w:rPr>
                    <w:rFonts w:ascii="Cambria Math" w:hAnsi="Cambria Math"/>
                    <w:i/>
                  </w:rPr>
                </w:rPrChange>
              </w:rPr>
            </m:ctrlPr>
          </m:sSubPr>
          <m:e>
            <m:r>
              <w:rPr>
                <w:rFonts w:ascii="Cambria Math" w:hAnsi="Cambria Math"/>
                <w:sz w:val="24"/>
                <w:szCs w:val="24"/>
                <w:rPrChange w:id="953" w:author="Wu Donghai" w:date="2021-02-11T10:17:00Z">
                  <w:rPr>
                    <w:rFonts w:ascii="Cambria Math" w:hAnsi="Cambria Math"/>
                  </w:rPr>
                </w:rPrChange>
              </w:rPr>
              <m:t>T</m:t>
            </m:r>
          </m:e>
          <m:sub>
            <m:r>
              <w:rPr>
                <w:rFonts w:ascii="Cambria Math" w:hAnsi="Cambria Math"/>
                <w:sz w:val="24"/>
                <w:szCs w:val="24"/>
                <w:rPrChange w:id="954" w:author="Wu Donghai" w:date="2021-02-11T10:17:00Z">
                  <w:rPr>
                    <w:rFonts w:ascii="Cambria Math" w:hAnsi="Cambria Math"/>
                  </w:rPr>
                </w:rPrChange>
              </w:rPr>
              <m:t>s</m:t>
            </m:r>
          </m:sub>
        </m:sSub>
      </m:oMath>
      <w:r w:rsidRPr="00680C79">
        <w:rPr>
          <w:rFonts w:cs="Times New Roman"/>
          <w:sz w:val="24"/>
          <w:szCs w:val="24"/>
          <w:rPrChange w:id="955" w:author="Wu Donghai" w:date="2021-02-11T10:17:00Z">
            <w:rPr>
              <w:rFonts w:cs="Times New Roman"/>
            </w:rPr>
          </w:rPrChange>
        </w:rPr>
        <w:t xml:space="preserve"> and </w:t>
      </w:r>
      <m:oMath>
        <m:sSub>
          <m:sSubPr>
            <m:ctrlPr>
              <w:rPr>
                <w:rFonts w:ascii="Cambria Math" w:hAnsi="Cambria Math"/>
                <w:i/>
                <w:sz w:val="24"/>
                <w:szCs w:val="24"/>
                <w:rPrChange w:id="956" w:author="Wu Donghai" w:date="2021-02-11T10:17:00Z">
                  <w:rPr>
                    <w:rFonts w:ascii="Cambria Math" w:hAnsi="Cambria Math"/>
                    <w:i/>
                  </w:rPr>
                </w:rPrChange>
              </w:rPr>
            </m:ctrlPr>
          </m:sSubPr>
          <m:e>
            <m:r>
              <w:rPr>
                <w:rFonts w:ascii="Cambria Math" w:hAnsi="Cambria Math"/>
                <w:sz w:val="24"/>
                <w:szCs w:val="24"/>
                <w:rPrChange w:id="957" w:author="Wu Donghai" w:date="2021-02-11T10:17:00Z">
                  <w:rPr>
                    <w:rFonts w:ascii="Cambria Math" w:hAnsi="Cambria Math"/>
                  </w:rPr>
                </w:rPrChange>
              </w:rPr>
              <m:t>T</m:t>
            </m:r>
          </m:e>
          <m:sub>
            <m:r>
              <w:rPr>
                <w:rFonts w:ascii="Cambria Math" w:hAnsi="Cambria Math"/>
                <w:sz w:val="24"/>
                <w:szCs w:val="24"/>
                <w:rPrChange w:id="958" w:author="Wu Donghai" w:date="2021-02-11T10:17:00Z">
                  <w:rPr>
                    <w:rFonts w:ascii="Cambria Math" w:hAnsi="Cambria Math"/>
                  </w:rPr>
                </w:rPrChange>
              </w:rPr>
              <m:t>a</m:t>
            </m:r>
          </m:sub>
        </m:sSub>
      </m:oMath>
      <w:r w:rsidRPr="00680C79">
        <w:rPr>
          <w:rFonts w:cs="Times New Roman"/>
          <w:sz w:val="24"/>
          <w:szCs w:val="24"/>
          <w:rPrChange w:id="959" w:author="Wu Donghai" w:date="2021-02-11T10:17:00Z">
            <w:rPr>
              <w:rFonts w:cs="Times New Roman"/>
            </w:rPr>
          </w:rPrChange>
        </w:rPr>
        <w:t xml:space="preserve"> are the surface and air temperature, respectively, and </w:t>
      </w:r>
      <m:oMath>
        <m:sSub>
          <m:sSubPr>
            <m:ctrlPr>
              <w:rPr>
                <w:rFonts w:ascii="Cambria Math" w:hAnsi="Cambria Math"/>
                <w:i/>
                <w:sz w:val="24"/>
                <w:szCs w:val="24"/>
                <w:rPrChange w:id="960" w:author="Wu Donghai" w:date="2021-02-11T10:17:00Z">
                  <w:rPr>
                    <w:rFonts w:ascii="Cambria Math" w:hAnsi="Cambria Math"/>
                    <w:i/>
                  </w:rPr>
                </w:rPrChange>
              </w:rPr>
            </m:ctrlPr>
          </m:sSubPr>
          <m:e>
            <m:r>
              <w:rPr>
                <w:rFonts w:ascii="Cambria Math" w:hAnsi="Cambria Math"/>
                <w:sz w:val="24"/>
                <w:szCs w:val="24"/>
                <w:rPrChange w:id="961" w:author="Wu Donghai" w:date="2021-02-11T10:17:00Z">
                  <w:rPr>
                    <w:rFonts w:ascii="Cambria Math" w:hAnsi="Cambria Math"/>
                  </w:rPr>
                </w:rPrChange>
              </w:rPr>
              <m:t>r</m:t>
            </m:r>
          </m:e>
          <m:sub>
            <m:r>
              <w:rPr>
                <w:rFonts w:ascii="Cambria Math" w:hAnsi="Cambria Math"/>
                <w:sz w:val="24"/>
                <w:szCs w:val="24"/>
                <w:rPrChange w:id="962" w:author="Wu Donghai" w:date="2021-02-11T10:17:00Z">
                  <w:rPr>
                    <w:rFonts w:ascii="Cambria Math" w:hAnsi="Cambria Math"/>
                  </w:rPr>
                </w:rPrChange>
              </w:rPr>
              <m:t>a</m:t>
            </m:r>
          </m:sub>
        </m:sSub>
      </m:oMath>
      <w:r w:rsidRPr="00680C79">
        <w:rPr>
          <w:rFonts w:cs="Times New Roman"/>
          <w:sz w:val="24"/>
          <w:szCs w:val="24"/>
          <w:rPrChange w:id="963" w:author="Wu Donghai" w:date="2021-02-11T10:17:00Z">
            <w:rPr>
              <w:rFonts w:cs="Times New Roman"/>
            </w:rPr>
          </w:rPrChange>
        </w:rPr>
        <w:t xml:space="preserve"> is the aerodynamic resistance, </w:t>
      </w:r>
      <m:oMath>
        <m:r>
          <w:rPr>
            <w:rFonts w:ascii="Cambria Math" w:hAnsi="Cambria Math"/>
            <w:sz w:val="24"/>
            <w:szCs w:val="24"/>
            <w:rPrChange w:id="964" w:author="Wu Donghai" w:date="2021-02-11T10:17:00Z">
              <w:rPr>
                <w:rFonts w:ascii="Cambria Math" w:hAnsi="Cambria Math"/>
              </w:rPr>
            </w:rPrChange>
          </w:rPr>
          <m:t>LE</m:t>
        </m:r>
      </m:oMath>
      <w:r w:rsidRPr="00680C79">
        <w:rPr>
          <w:rFonts w:cs="Times New Roman"/>
          <w:sz w:val="24"/>
          <w:szCs w:val="24"/>
          <w:rPrChange w:id="965" w:author="Wu Donghai" w:date="2021-02-11T10:17:00Z">
            <w:rPr>
              <w:rFonts w:cs="Times New Roman"/>
            </w:rPr>
          </w:rPrChange>
        </w:rPr>
        <w:t xml:space="preserve"> is the latent heat flux, and </w:t>
      </w:r>
      <m:oMath>
        <m:r>
          <w:rPr>
            <w:rFonts w:ascii="Cambria Math" w:hAnsi="Cambria Math"/>
            <w:sz w:val="24"/>
            <w:szCs w:val="24"/>
            <w:rPrChange w:id="966" w:author="Wu Donghai" w:date="2021-02-11T10:17:00Z">
              <w:rPr>
                <w:rFonts w:ascii="Cambria Math" w:hAnsi="Cambria Math"/>
              </w:rPr>
            </w:rPrChange>
          </w:rPr>
          <m:t>G</m:t>
        </m:r>
      </m:oMath>
      <w:r w:rsidRPr="00680C79">
        <w:rPr>
          <w:rFonts w:cs="Times New Roman"/>
          <w:sz w:val="24"/>
          <w:szCs w:val="24"/>
          <w:rPrChange w:id="967" w:author="Wu Donghai" w:date="2021-02-11T10:17:00Z">
            <w:rPr>
              <w:rFonts w:cs="Times New Roman"/>
            </w:rPr>
          </w:rPrChange>
        </w:rPr>
        <w:t xml:space="preserve"> is the ground heat flux. Accordingly, Eq. 5 can be written as</w:t>
      </w:r>
    </w:p>
    <w:p w14:paraId="5A8C81C7" w14:textId="77777777" w:rsidR="00757628" w:rsidRPr="00680C79" w:rsidRDefault="00757628" w:rsidP="00680C79">
      <w:pPr>
        <w:pStyle w:val="a"/>
        <w:spacing w:before="156" w:after="156" w:line="360" w:lineRule="auto"/>
        <w:ind w:firstLine="480"/>
        <w:rPr>
          <w:sz w:val="24"/>
          <w:szCs w:val="24"/>
          <w:rPrChange w:id="968" w:author="Wu Donghai" w:date="2021-02-11T10:17:00Z">
            <w:rPr>
              <w:sz w:val="20"/>
              <w:szCs w:val="20"/>
            </w:rPr>
          </w:rPrChange>
        </w:rPr>
        <w:pPrChange w:id="969" w:author="Wu Donghai" w:date="2021-02-11T10:19:00Z">
          <w:pPr>
            <w:pStyle w:val="a"/>
            <w:spacing w:before="156" w:after="156"/>
            <w:ind w:firstLine="400"/>
          </w:pPr>
        </w:pPrChange>
      </w:pPr>
      <w:r w:rsidRPr="00680C79">
        <w:rPr>
          <w:rFonts w:eastAsiaTheme="minorEastAsia"/>
          <w:sz w:val="24"/>
          <w:szCs w:val="24"/>
          <w:rPrChange w:id="970" w:author="Wu Donghai" w:date="2021-02-11T10:17:00Z">
            <w:rPr>
              <w:rFonts w:eastAsiaTheme="minorEastAsia"/>
              <w:sz w:val="20"/>
              <w:szCs w:val="20"/>
            </w:rPr>
          </w:rPrChange>
        </w:rPr>
        <w:lastRenderedPageBreak/>
        <w:tab/>
      </w:r>
      <m:oMath>
        <m:sSub>
          <m:sSubPr>
            <m:ctrlPr>
              <w:rPr>
                <w:rFonts w:ascii="Cambria Math" w:hAnsi="Cambria Math"/>
                <w:i/>
                <w:sz w:val="24"/>
                <w:szCs w:val="24"/>
                <w:rPrChange w:id="971" w:author="Wu Donghai" w:date="2021-02-11T10:17:00Z">
                  <w:rPr>
                    <w:rFonts w:ascii="Cambria Math" w:hAnsi="Cambria Math"/>
                    <w:i/>
                    <w:sz w:val="20"/>
                    <w:szCs w:val="20"/>
                  </w:rPr>
                </w:rPrChange>
              </w:rPr>
            </m:ctrlPr>
          </m:sSubPr>
          <m:e>
            <m:r>
              <w:rPr>
                <w:rFonts w:ascii="Cambria Math" w:hAnsi="Cambria Math"/>
                <w:sz w:val="24"/>
                <w:szCs w:val="24"/>
                <w:rPrChange w:id="972" w:author="Wu Donghai" w:date="2021-02-11T10:17:00Z">
                  <w:rPr>
                    <w:rFonts w:ascii="Cambria Math" w:hAnsi="Cambria Math"/>
                    <w:sz w:val="20"/>
                    <w:szCs w:val="20"/>
                  </w:rPr>
                </w:rPrChange>
              </w:rPr>
              <m:t>R</m:t>
            </m:r>
          </m:e>
          <m:sub>
            <m:r>
              <w:rPr>
                <w:rFonts w:ascii="Cambria Math" w:hAnsi="Cambria Math"/>
                <w:sz w:val="24"/>
                <w:szCs w:val="24"/>
                <w:rPrChange w:id="973" w:author="Wu Donghai" w:date="2021-02-11T10:17:00Z">
                  <w:rPr>
                    <w:rFonts w:ascii="Cambria Math" w:hAnsi="Cambria Math"/>
                    <w:sz w:val="20"/>
                    <w:szCs w:val="20"/>
                  </w:rPr>
                </w:rPrChange>
              </w:rPr>
              <m:t>sw</m:t>
            </m:r>
          </m:sub>
        </m:sSub>
        <m:d>
          <m:dPr>
            <m:ctrlPr>
              <w:rPr>
                <w:rFonts w:ascii="Cambria Math" w:hAnsi="Cambria Math"/>
                <w:i/>
                <w:sz w:val="24"/>
                <w:szCs w:val="24"/>
                <w:rPrChange w:id="974" w:author="Wu Donghai" w:date="2021-02-11T10:17:00Z">
                  <w:rPr>
                    <w:rFonts w:ascii="Cambria Math" w:hAnsi="Cambria Math"/>
                    <w:i/>
                    <w:sz w:val="20"/>
                    <w:szCs w:val="20"/>
                  </w:rPr>
                </w:rPrChange>
              </w:rPr>
            </m:ctrlPr>
          </m:dPr>
          <m:e>
            <m:r>
              <w:rPr>
                <w:rFonts w:ascii="Cambria Math" w:hAnsi="Cambria Math"/>
                <w:sz w:val="24"/>
                <w:szCs w:val="24"/>
                <w:rPrChange w:id="975" w:author="Wu Donghai" w:date="2021-02-11T10:17:00Z">
                  <w:rPr>
                    <w:rFonts w:ascii="Cambria Math" w:hAnsi="Cambria Math"/>
                    <w:sz w:val="20"/>
                    <w:szCs w:val="20"/>
                  </w:rPr>
                </w:rPrChange>
              </w:rPr>
              <m:t>1-α</m:t>
            </m:r>
          </m:e>
        </m:d>
        <m:r>
          <w:rPr>
            <w:rFonts w:ascii="Cambria Math" w:hAnsi="Cambria Math"/>
            <w:sz w:val="24"/>
            <w:szCs w:val="24"/>
            <w:rPrChange w:id="976" w:author="Wu Donghai" w:date="2021-02-11T10:17:00Z">
              <w:rPr>
                <w:rFonts w:ascii="Cambria Math" w:hAnsi="Cambria Math"/>
                <w:sz w:val="20"/>
                <w:szCs w:val="20"/>
              </w:rPr>
            </w:rPrChange>
          </w:rPr>
          <m:t>+</m:t>
        </m:r>
        <m:sSub>
          <m:sSubPr>
            <m:ctrlPr>
              <w:rPr>
                <w:rFonts w:ascii="Cambria Math" w:eastAsiaTheme="minorEastAsia" w:hAnsi="Cambria Math" w:cstheme="minorBidi"/>
                <w:i/>
                <w:sz w:val="24"/>
                <w:szCs w:val="24"/>
                <w:rPrChange w:id="977"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978" w:author="Wu Donghai" w:date="2021-02-11T10:17:00Z">
                  <w:rPr>
                    <w:rFonts w:ascii="Cambria Math" w:hAnsi="Cambria Math"/>
                    <w:sz w:val="20"/>
                    <w:szCs w:val="20"/>
                  </w:rPr>
                </w:rPrChange>
              </w:rPr>
              <m:t>ε</m:t>
            </m:r>
          </m:e>
          <m:sub>
            <m:r>
              <w:rPr>
                <w:rFonts w:ascii="Cambria Math" w:hAnsi="Cambria Math"/>
                <w:sz w:val="24"/>
                <w:szCs w:val="24"/>
                <w:rPrChange w:id="979" w:author="Wu Donghai" w:date="2021-02-11T10:17:00Z">
                  <w:rPr>
                    <w:rFonts w:ascii="Cambria Math" w:hAnsi="Cambria Math"/>
                    <w:sz w:val="20"/>
                    <w:szCs w:val="20"/>
                  </w:rPr>
                </w:rPrChange>
              </w:rPr>
              <m:t>a</m:t>
            </m:r>
          </m:sub>
        </m:sSub>
        <m:r>
          <w:rPr>
            <w:rFonts w:ascii="Cambria Math" w:hAnsi="Cambria Math"/>
            <w:sz w:val="24"/>
            <w:szCs w:val="24"/>
            <w:rPrChange w:id="980" w:author="Wu Donghai" w:date="2021-02-11T10:17:00Z">
              <w:rPr>
                <w:rFonts w:ascii="Cambria Math" w:hAnsi="Cambria Math"/>
                <w:sz w:val="20"/>
                <w:szCs w:val="20"/>
              </w:rPr>
            </w:rPrChange>
          </w:rPr>
          <m:t>σ</m:t>
        </m:r>
        <m:sSubSup>
          <m:sSubSupPr>
            <m:ctrlPr>
              <w:rPr>
                <w:rFonts w:ascii="Cambria Math" w:eastAsiaTheme="minorEastAsia" w:hAnsi="Cambria Math" w:cstheme="minorBidi"/>
                <w:i/>
                <w:sz w:val="24"/>
                <w:szCs w:val="24"/>
                <w:rPrChange w:id="981" w:author="Wu Donghai" w:date="2021-02-11T10:17:00Z">
                  <w:rPr>
                    <w:rFonts w:ascii="Cambria Math" w:eastAsiaTheme="minorEastAsia" w:hAnsi="Cambria Math" w:cstheme="minorBidi"/>
                    <w:i/>
                    <w:sz w:val="20"/>
                    <w:szCs w:val="20"/>
                  </w:rPr>
                </w:rPrChange>
              </w:rPr>
            </m:ctrlPr>
          </m:sSubSupPr>
          <m:e>
            <m:r>
              <w:rPr>
                <w:rFonts w:ascii="Cambria Math" w:hAnsi="Cambria Math"/>
                <w:sz w:val="24"/>
                <w:szCs w:val="24"/>
                <w:rPrChange w:id="982" w:author="Wu Donghai" w:date="2021-02-11T10:17:00Z">
                  <w:rPr>
                    <w:rFonts w:ascii="Cambria Math" w:hAnsi="Cambria Math"/>
                    <w:sz w:val="20"/>
                    <w:szCs w:val="20"/>
                  </w:rPr>
                </w:rPrChange>
              </w:rPr>
              <m:t>T</m:t>
            </m:r>
          </m:e>
          <m:sub>
            <m:r>
              <w:rPr>
                <w:rFonts w:ascii="Cambria Math" w:hAnsi="Cambria Math"/>
                <w:sz w:val="24"/>
                <w:szCs w:val="24"/>
                <w:rPrChange w:id="983" w:author="Wu Donghai" w:date="2021-02-11T10:17:00Z">
                  <w:rPr>
                    <w:rFonts w:ascii="Cambria Math" w:hAnsi="Cambria Math"/>
                    <w:sz w:val="20"/>
                    <w:szCs w:val="20"/>
                  </w:rPr>
                </w:rPrChange>
              </w:rPr>
              <m:t>a</m:t>
            </m:r>
          </m:sub>
          <m:sup>
            <m:r>
              <w:rPr>
                <w:rFonts w:ascii="Cambria Math" w:hAnsi="Cambria Math"/>
                <w:sz w:val="24"/>
                <w:szCs w:val="24"/>
                <w:rPrChange w:id="984" w:author="Wu Donghai" w:date="2021-02-11T10:17:00Z">
                  <w:rPr>
                    <w:rFonts w:ascii="Cambria Math" w:hAnsi="Cambria Math"/>
                    <w:sz w:val="20"/>
                    <w:szCs w:val="20"/>
                  </w:rPr>
                </w:rPrChange>
              </w:rPr>
              <m:t>4</m:t>
            </m:r>
          </m:sup>
        </m:sSubSup>
        <m:r>
          <w:rPr>
            <w:rFonts w:ascii="Cambria Math" w:hAnsi="Cambria Math"/>
            <w:sz w:val="24"/>
            <w:szCs w:val="24"/>
            <w:rPrChange w:id="985" w:author="Wu Donghai" w:date="2021-02-11T10:17:00Z">
              <w:rPr>
                <w:rFonts w:ascii="Cambria Math" w:hAnsi="Cambria Math"/>
                <w:sz w:val="20"/>
                <w:szCs w:val="20"/>
              </w:rPr>
            </w:rPrChange>
          </w:rPr>
          <m:t>-</m:t>
        </m:r>
        <m:d>
          <m:dPr>
            <m:ctrlPr>
              <w:rPr>
                <w:rFonts w:ascii="Cambria Math" w:hAnsi="Cambria Math"/>
                <w:i/>
                <w:sz w:val="24"/>
                <w:szCs w:val="24"/>
                <w:rPrChange w:id="986" w:author="Wu Donghai" w:date="2021-02-11T10:17:00Z">
                  <w:rPr>
                    <w:rFonts w:ascii="Cambria Math" w:hAnsi="Cambria Math"/>
                    <w:i/>
                    <w:sz w:val="20"/>
                    <w:szCs w:val="20"/>
                  </w:rPr>
                </w:rPrChange>
              </w:rPr>
            </m:ctrlPr>
          </m:dPr>
          <m:e>
            <m:r>
              <w:rPr>
                <w:rFonts w:ascii="Cambria Math" w:hAnsi="Cambria Math"/>
                <w:sz w:val="24"/>
                <w:szCs w:val="24"/>
                <w:rPrChange w:id="987" w:author="Wu Donghai" w:date="2021-02-11T10:17:00Z">
                  <w:rPr>
                    <w:rFonts w:ascii="Cambria Math" w:hAnsi="Cambria Math"/>
                    <w:sz w:val="20"/>
                    <w:szCs w:val="20"/>
                  </w:rPr>
                </w:rPrChange>
              </w:rPr>
              <m:t>1-</m:t>
            </m:r>
            <m:sSub>
              <m:sSubPr>
                <m:ctrlPr>
                  <w:rPr>
                    <w:rFonts w:ascii="Cambria Math" w:eastAsiaTheme="minorEastAsia" w:hAnsi="Cambria Math" w:cstheme="minorBidi"/>
                    <w:i/>
                    <w:sz w:val="24"/>
                    <w:szCs w:val="24"/>
                    <w:rPrChange w:id="988"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989" w:author="Wu Donghai" w:date="2021-02-11T10:17:00Z">
                      <w:rPr>
                        <w:rFonts w:ascii="Cambria Math" w:hAnsi="Cambria Math"/>
                        <w:sz w:val="20"/>
                        <w:szCs w:val="20"/>
                      </w:rPr>
                    </w:rPrChange>
                  </w:rPr>
                  <m:t>ε</m:t>
                </m:r>
              </m:e>
              <m:sub>
                <m:r>
                  <w:rPr>
                    <w:rFonts w:ascii="Cambria Math" w:hAnsi="Cambria Math"/>
                    <w:sz w:val="24"/>
                    <w:szCs w:val="24"/>
                    <w:rPrChange w:id="990" w:author="Wu Donghai" w:date="2021-02-11T10:17:00Z">
                      <w:rPr>
                        <w:rFonts w:ascii="Cambria Math" w:hAnsi="Cambria Math"/>
                        <w:sz w:val="20"/>
                        <w:szCs w:val="20"/>
                      </w:rPr>
                    </w:rPrChange>
                  </w:rPr>
                  <m:t>s</m:t>
                </m:r>
              </m:sub>
            </m:sSub>
          </m:e>
        </m:d>
        <m:sSub>
          <m:sSubPr>
            <m:ctrlPr>
              <w:rPr>
                <w:rFonts w:ascii="Cambria Math" w:eastAsiaTheme="minorEastAsia" w:hAnsi="Cambria Math" w:cstheme="minorBidi"/>
                <w:i/>
                <w:sz w:val="24"/>
                <w:szCs w:val="24"/>
                <w:rPrChange w:id="991"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992" w:author="Wu Donghai" w:date="2021-02-11T10:17:00Z">
                  <w:rPr>
                    <w:rFonts w:ascii="Cambria Math" w:hAnsi="Cambria Math"/>
                    <w:sz w:val="20"/>
                    <w:szCs w:val="20"/>
                  </w:rPr>
                </w:rPrChange>
              </w:rPr>
              <m:t>ε</m:t>
            </m:r>
          </m:e>
          <m:sub>
            <m:r>
              <w:rPr>
                <w:rFonts w:ascii="Cambria Math" w:hAnsi="Cambria Math"/>
                <w:sz w:val="24"/>
                <w:szCs w:val="24"/>
                <w:rPrChange w:id="993" w:author="Wu Donghai" w:date="2021-02-11T10:17:00Z">
                  <w:rPr>
                    <w:rFonts w:ascii="Cambria Math" w:hAnsi="Cambria Math"/>
                    <w:sz w:val="20"/>
                    <w:szCs w:val="20"/>
                  </w:rPr>
                </w:rPrChange>
              </w:rPr>
              <m:t>a</m:t>
            </m:r>
          </m:sub>
        </m:sSub>
        <m:r>
          <w:rPr>
            <w:rFonts w:ascii="Cambria Math" w:hAnsi="Cambria Math"/>
            <w:sz w:val="24"/>
            <w:szCs w:val="24"/>
            <w:rPrChange w:id="994" w:author="Wu Donghai" w:date="2021-02-11T10:17:00Z">
              <w:rPr>
                <w:rFonts w:ascii="Cambria Math" w:hAnsi="Cambria Math"/>
                <w:sz w:val="20"/>
                <w:szCs w:val="20"/>
              </w:rPr>
            </w:rPrChange>
          </w:rPr>
          <m:t>σ</m:t>
        </m:r>
        <m:sSubSup>
          <m:sSubSupPr>
            <m:ctrlPr>
              <w:rPr>
                <w:rFonts w:ascii="Cambria Math" w:eastAsiaTheme="minorEastAsia" w:hAnsi="Cambria Math" w:cstheme="minorBidi"/>
                <w:i/>
                <w:sz w:val="24"/>
                <w:szCs w:val="24"/>
                <w:rPrChange w:id="995" w:author="Wu Donghai" w:date="2021-02-11T10:17:00Z">
                  <w:rPr>
                    <w:rFonts w:ascii="Cambria Math" w:eastAsiaTheme="minorEastAsia" w:hAnsi="Cambria Math" w:cstheme="minorBidi"/>
                    <w:i/>
                    <w:sz w:val="20"/>
                    <w:szCs w:val="20"/>
                  </w:rPr>
                </w:rPrChange>
              </w:rPr>
            </m:ctrlPr>
          </m:sSubSupPr>
          <m:e>
            <m:r>
              <w:rPr>
                <w:rFonts w:ascii="Cambria Math" w:hAnsi="Cambria Math"/>
                <w:sz w:val="24"/>
                <w:szCs w:val="24"/>
                <w:rPrChange w:id="996" w:author="Wu Donghai" w:date="2021-02-11T10:17:00Z">
                  <w:rPr>
                    <w:rFonts w:ascii="Cambria Math" w:hAnsi="Cambria Math"/>
                    <w:sz w:val="20"/>
                    <w:szCs w:val="20"/>
                  </w:rPr>
                </w:rPrChange>
              </w:rPr>
              <m:t>T</m:t>
            </m:r>
          </m:e>
          <m:sub>
            <m:r>
              <w:rPr>
                <w:rFonts w:ascii="Cambria Math" w:hAnsi="Cambria Math"/>
                <w:sz w:val="24"/>
                <w:szCs w:val="24"/>
                <w:rPrChange w:id="997" w:author="Wu Donghai" w:date="2021-02-11T10:17:00Z">
                  <w:rPr>
                    <w:rFonts w:ascii="Cambria Math" w:hAnsi="Cambria Math"/>
                    <w:sz w:val="20"/>
                    <w:szCs w:val="20"/>
                  </w:rPr>
                </w:rPrChange>
              </w:rPr>
              <m:t>a</m:t>
            </m:r>
          </m:sub>
          <m:sup>
            <m:r>
              <w:rPr>
                <w:rFonts w:ascii="Cambria Math" w:hAnsi="Cambria Math"/>
                <w:sz w:val="24"/>
                <w:szCs w:val="24"/>
                <w:rPrChange w:id="998" w:author="Wu Donghai" w:date="2021-02-11T10:17:00Z">
                  <w:rPr>
                    <w:rFonts w:ascii="Cambria Math" w:hAnsi="Cambria Math"/>
                    <w:sz w:val="20"/>
                    <w:szCs w:val="20"/>
                  </w:rPr>
                </w:rPrChange>
              </w:rPr>
              <m:t>4</m:t>
            </m:r>
          </m:sup>
        </m:sSubSup>
        <m:r>
          <w:rPr>
            <w:rFonts w:ascii="Cambria Math" w:eastAsiaTheme="minorEastAsia" w:hAnsi="Cambria Math" w:cstheme="minorBidi"/>
            <w:sz w:val="24"/>
            <w:szCs w:val="24"/>
            <w:rPrChange w:id="999" w:author="Wu Donghai" w:date="2021-02-11T10:17:00Z">
              <w:rPr>
                <w:rFonts w:ascii="Cambria Math" w:eastAsiaTheme="minorEastAsia" w:hAnsi="Cambria Math" w:cstheme="minorBidi"/>
                <w:sz w:val="20"/>
                <w:szCs w:val="20"/>
              </w:rPr>
            </w:rPrChange>
          </w:rPr>
          <m:t>-</m:t>
        </m:r>
        <m:sSub>
          <m:sSubPr>
            <m:ctrlPr>
              <w:rPr>
                <w:rFonts w:ascii="Cambria Math" w:eastAsiaTheme="minorEastAsia" w:hAnsi="Cambria Math" w:cstheme="minorBidi"/>
                <w:i/>
                <w:sz w:val="24"/>
                <w:szCs w:val="24"/>
                <w:rPrChange w:id="1000"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001" w:author="Wu Donghai" w:date="2021-02-11T10:17:00Z">
                  <w:rPr>
                    <w:rFonts w:ascii="Cambria Math" w:hAnsi="Cambria Math"/>
                    <w:sz w:val="20"/>
                    <w:szCs w:val="20"/>
                  </w:rPr>
                </w:rPrChange>
              </w:rPr>
              <m:t>ε</m:t>
            </m:r>
          </m:e>
          <m:sub>
            <m:r>
              <w:rPr>
                <w:rFonts w:ascii="Cambria Math" w:hAnsi="Cambria Math"/>
                <w:sz w:val="24"/>
                <w:szCs w:val="24"/>
                <w:rPrChange w:id="1002" w:author="Wu Donghai" w:date="2021-02-11T10:17:00Z">
                  <w:rPr>
                    <w:rFonts w:ascii="Cambria Math" w:hAnsi="Cambria Math"/>
                    <w:sz w:val="20"/>
                    <w:szCs w:val="20"/>
                  </w:rPr>
                </w:rPrChange>
              </w:rPr>
              <m:t>s</m:t>
            </m:r>
          </m:sub>
        </m:sSub>
        <m:r>
          <w:rPr>
            <w:rFonts w:ascii="Cambria Math" w:hAnsi="Cambria Math"/>
            <w:sz w:val="24"/>
            <w:szCs w:val="24"/>
            <w:rPrChange w:id="1003" w:author="Wu Donghai" w:date="2021-02-11T10:17:00Z">
              <w:rPr>
                <w:rFonts w:ascii="Cambria Math" w:hAnsi="Cambria Math"/>
                <w:sz w:val="20"/>
                <w:szCs w:val="20"/>
              </w:rPr>
            </w:rPrChange>
          </w:rPr>
          <m:t>σ</m:t>
        </m:r>
        <m:sSubSup>
          <m:sSubSupPr>
            <m:ctrlPr>
              <w:rPr>
                <w:rFonts w:ascii="Cambria Math" w:eastAsiaTheme="minorEastAsia" w:hAnsi="Cambria Math" w:cstheme="minorBidi"/>
                <w:i/>
                <w:sz w:val="24"/>
                <w:szCs w:val="24"/>
                <w:rPrChange w:id="1004" w:author="Wu Donghai" w:date="2021-02-11T10:17:00Z">
                  <w:rPr>
                    <w:rFonts w:ascii="Cambria Math" w:eastAsiaTheme="minorEastAsia" w:hAnsi="Cambria Math" w:cstheme="minorBidi"/>
                    <w:i/>
                    <w:sz w:val="20"/>
                    <w:szCs w:val="20"/>
                  </w:rPr>
                </w:rPrChange>
              </w:rPr>
            </m:ctrlPr>
          </m:sSubSupPr>
          <m:e>
            <m:r>
              <w:rPr>
                <w:rFonts w:ascii="Cambria Math" w:hAnsi="Cambria Math"/>
                <w:sz w:val="24"/>
                <w:szCs w:val="24"/>
                <w:rPrChange w:id="1005" w:author="Wu Donghai" w:date="2021-02-11T10:17:00Z">
                  <w:rPr>
                    <w:rFonts w:ascii="Cambria Math" w:hAnsi="Cambria Math"/>
                    <w:sz w:val="20"/>
                    <w:szCs w:val="20"/>
                  </w:rPr>
                </w:rPrChange>
              </w:rPr>
              <m:t>T</m:t>
            </m:r>
          </m:e>
          <m:sub>
            <m:r>
              <w:rPr>
                <w:rFonts w:ascii="Cambria Math" w:hAnsi="Cambria Math"/>
                <w:sz w:val="24"/>
                <w:szCs w:val="24"/>
                <w:rPrChange w:id="1006" w:author="Wu Donghai" w:date="2021-02-11T10:17:00Z">
                  <w:rPr>
                    <w:rFonts w:ascii="Cambria Math" w:hAnsi="Cambria Math"/>
                    <w:sz w:val="20"/>
                    <w:szCs w:val="20"/>
                  </w:rPr>
                </w:rPrChange>
              </w:rPr>
              <m:t>s</m:t>
            </m:r>
          </m:sub>
          <m:sup>
            <m:r>
              <w:rPr>
                <w:rFonts w:ascii="Cambria Math" w:hAnsi="Cambria Math"/>
                <w:sz w:val="24"/>
                <w:szCs w:val="24"/>
                <w:rPrChange w:id="1007" w:author="Wu Donghai" w:date="2021-02-11T10:17:00Z">
                  <w:rPr>
                    <w:rFonts w:ascii="Cambria Math" w:hAnsi="Cambria Math"/>
                    <w:sz w:val="20"/>
                    <w:szCs w:val="20"/>
                  </w:rPr>
                </w:rPrChange>
              </w:rPr>
              <m:t>4</m:t>
            </m:r>
          </m:sup>
        </m:sSubSup>
        <m:r>
          <w:rPr>
            <w:rFonts w:ascii="Cambria Math" w:eastAsiaTheme="minorEastAsia" w:hAnsi="Cambria Math" w:cstheme="minorBidi"/>
            <w:sz w:val="24"/>
            <w:szCs w:val="24"/>
            <w:rPrChange w:id="1008" w:author="Wu Donghai" w:date="2021-02-11T10:17:00Z">
              <w:rPr>
                <w:rFonts w:ascii="Cambria Math" w:eastAsiaTheme="minorEastAsia" w:hAnsi="Cambria Math" w:cstheme="minorBidi"/>
                <w:sz w:val="20"/>
                <w:szCs w:val="20"/>
              </w:rPr>
            </w:rPrChange>
          </w:rPr>
          <m:t>-</m:t>
        </m:r>
        <m:r>
          <w:rPr>
            <w:rFonts w:ascii="Cambria Math" w:hAnsi="Cambria Math"/>
            <w:sz w:val="24"/>
            <w:szCs w:val="24"/>
            <w:rPrChange w:id="1009" w:author="Wu Donghai" w:date="2021-02-11T10:17:00Z">
              <w:rPr>
                <w:rFonts w:ascii="Cambria Math" w:hAnsi="Cambria Math"/>
                <w:sz w:val="20"/>
                <w:szCs w:val="20"/>
              </w:rPr>
            </w:rPrChange>
          </w:rPr>
          <m:t>ρ</m:t>
        </m:r>
        <m:sSub>
          <m:sSubPr>
            <m:ctrlPr>
              <w:rPr>
                <w:rFonts w:ascii="Cambria Math" w:eastAsiaTheme="minorEastAsia" w:hAnsi="Cambria Math" w:cstheme="minorBidi"/>
                <w:i/>
                <w:sz w:val="24"/>
                <w:szCs w:val="24"/>
                <w:rPrChange w:id="1010"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011" w:author="Wu Donghai" w:date="2021-02-11T10:17:00Z">
                  <w:rPr>
                    <w:rFonts w:ascii="Cambria Math" w:hAnsi="Cambria Math"/>
                    <w:sz w:val="20"/>
                    <w:szCs w:val="20"/>
                  </w:rPr>
                </w:rPrChange>
              </w:rPr>
              <m:t>c</m:t>
            </m:r>
          </m:e>
          <m:sub>
            <m:r>
              <w:rPr>
                <w:rFonts w:ascii="Cambria Math" w:hAnsi="Cambria Math"/>
                <w:sz w:val="24"/>
                <w:szCs w:val="24"/>
                <w:rPrChange w:id="1012" w:author="Wu Donghai" w:date="2021-02-11T10:17:00Z">
                  <w:rPr>
                    <w:rFonts w:ascii="Cambria Math" w:hAnsi="Cambria Math"/>
                    <w:sz w:val="20"/>
                    <w:szCs w:val="20"/>
                  </w:rPr>
                </w:rPrChange>
              </w:rPr>
              <m:t>p</m:t>
            </m:r>
          </m:sub>
        </m:sSub>
        <m:f>
          <m:fPr>
            <m:ctrlPr>
              <w:rPr>
                <w:rFonts w:ascii="Cambria Math" w:eastAsiaTheme="minorEastAsia" w:hAnsi="Cambria Math" w:cstheme="minorBidi"/>
                <w:i/>
                <w:sz w:val="24"/>
                <w:szCs w:val="24"/>
                <w:rPrChange w:id="1013" w:author="Wu Donghai" w:date="2021-02-11T10:17:00Z">
                  <w:rPr>
                    <w:rFonts w:ascii="Cambria Math" w:eastAsiaTheme="minorEastAsia" w:hAnsi="Cambria Math" w:cstheme="minorBidi"/>
                    <w:i/>
                    <w:sz w:val="20"/>
                    <w:szCs w:val="20"/>
                  </w:rPr>
                </w:rPrChange>
              </w:rPr>
            </m:ctrlPr>
          </m:fPr>
          <m:num>
            <m:sSub>
              <m:sSubPr>
                <m:ctrlPr>
                  <w:rPr>
                    <w:rFonts w:ascii="Cambria Math" w:eastAsiaTheme="minorEastAsia" w:hAnsi="Cambria Math" w:cstheme="minorBidi"/>
                    <w:i/>
                    <w:sz w:val="24"/>
                    <w:szCs w:val="24"/>
                    <w:rPrChange w:id="1014"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015" w:author="Wu Donghai" w:date="2021-02-11T10:17:00Z">
                      <w:rPr>
                        <w:rFonts w:ascii="Cambria Math" w:hAnsi="Cambria Math"/>
                        <w:sz w:val="20"/>
                        <w:szCs w:val="20"/>
                      </w:rPr>
                    </w:rPrChange>
                  </w:rPr>
                  <m:t>T</m:t>
                </m:r>
              </m:e>
              <m:sub>
                <m:r>
                  <w:rPr>
                    <w:rFonts w:ascii="Cambria Math" w:hAnsi="Cambria Math"/>
                    <w:sz w:val="24"/>
                    <w:szCs w:val="24"/>
                    <w:rPrChange w:id="1016" w:author="Wu Donghai" w:date="2021-02-11T10:17:00Z">
                      <w:rPr>
                        <w:rFonts w:ascii="Cambria Math" w:hAnsi="Cambria Math"/>
                        <w:sz w:val="20"/>
                        <w:szCs w:val="20"/>
                      </w:rPr>
                    </w:rPrChange>
                  </w:rPr>
                  <m:t>s</m:t>
                </m:r>
              </m:sub>
            </m:sSub>
            <m:r>
              <w:rPr>
                <w:rFonts w:ascii="Cambria Math" w:hAnsi="Cambria Math"/>
                <w:sz w:val="24"/>
                <w:szCs w:val="24"/>
                <w:rPrChange w:id="1017" w:author="Wu Donghai" w:date="2021-02-11T10:17:00Z">
                  <w:rPr>
                    <w:rFonts w:ascii="Cambria Math" w:hAnsi="Cambria Math"/>
                    <w:sz w:val="20"/>
                    <w:szCs w:val="20"/>
                  </w:rPr>
                </w:rPrChange>
              </w:rPr>
              <m:t>-</m:t>
            </m:r>
            <m:sSub>
              <m:sSubPr>
                <m:ctrlPr>
                  <w:rPr>
                    <w:rFonts w:ascii="Cambria Math" w:eastAsiaTheme="minorEastAsia" w:hAnsi="Cambria Math" w:cstheme="minorBidi"/>
                    <w:i/>
                    <w:sz w:val="24"/>
                    <w:szCs w:val="24"/>
                    <w:rPrChange w:id="1018"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019" w:author="Wu Donghai" w:date="2021-02-11T10:17:00Z">
                      <w:rPr>
                        <w:rFonts w:ascii="Cambria Math" w:hAnsi="Cambria Math"/>
                        <w:sz w:val="20"/>
                        <w:szCs w:val="20"/>
                      </w:rPr>
                    </w:rPrChange>
                  </w:rPr>
                  <m:t>T</m:t>
                </m:r>
              </m:e>
              <m:sub>
                <m:r>
                  <w:rPr>
                    <w:rFonts w:ascii="Cambria Math" w:hAnsi="Cambria Math"/>
                    <w:sz w:val="24"/>
                    <w:szCs w:val="24"/>
                    <w:rPrChange w:id="1020" w:author="Wu Donghai" w:date="2021-02-11T10:17:00Z">
                      <w:rPr>
                        <w:rFonts w:ascii="Cambria Math" w:hAnsi="Cambria Math"/>
                        <w:sz w:val="20"/>
                        <w:szCs w:val="20"/>
                      </w:rPr>
                    </w:rPrChange>
                  </w:rPr>
                  <m:t>a</m:t>
                </m:r>
              </m:sub>
            </m:sSub>
          </m:num>
          <m:den>
            <m:sSub>
              <m:sSubPr>
                <m:ctrlPr>
                  <w:rPr>
                    <w:rFonts w:ascii="Cambria Math" w:eastAsiaTheme="minorEastAsia" w:hAnsi="Cambria Math" w:cstheme="minorBidi"/>
                    <w:i/>
                    <w:sz w:val="24"/>
                    <w:szCs w:val="24"/>
                    <w:rPrChange w:id="1021"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022" w:author="Wu Donghai" w:date="2021-02-11T10:17:00Z">
                      <w:rPr>
                        <w:rFonts w:ascii="Cambria Math" w:hAnsi="Cambria Math"/>
                        <w:sz w:val="20"/>
                        <w:szCs w:val="20"/>
                      </w:rPr>
                    </w:rPrChange>
                  </w:rPr>
                  <m:t>r</m:t>
                </m:r>
              </m:e>
              <m:sub>
                <m:r>
                  <w:rPr>
                    <w:rFonts w:ascii="Cambria Math" w:hAnsi="Cambria Math"/>
                    <w:sz w:val="24"/>
                    <w:szCs w:val="24"/>
                    <w:rPrChange w:id="1023" w:author="Wu Donghai" w:date="2021-02-11T10:17:00Z">
                      <w:rPr>
                        <w:rFonts w:ascii="Cambria Math" w:hAnsi="Cambria Math"/>
                        <w:sz w:val="20"/>
                        <w:szCs w:val="20"/>
                      </w:rPr>
                    </w:rPrChange>
                  </w:rPr>
                  <m:t>a</m:t>
                </m:r>
              </m:sub>
            </m:sSub>
          </m:den>
        </m:f>
        <m:r>
          <w:rPr>
            <w:rFonts w:ascii="Cambria Math" w:eastAsiaTheme="minorEastAsia" w:hAnsi="Cambria Math" w:cstheme="minorBidi"/>
            <w:sz w:val="24"/>
            <w:szCs w:val="24"/>
            <w:rPrChange w:id="1024" w:author="Wu Donghai" w:date="2021-02-11T10:17:00Z">
              <w:rPr>
                <w:rFonts w:ascii="Cambria Math" w:eastAsiaTheme="minorEastAsia" w:hAnsi="Cambria Math" w:cstheme="minorBidi"/>
                <w:sz w:val="20"/>
                <w:szCs w:val="20"/>
              </w:rPr>
            </w:rPrChange>
          </w:rPr>
          <m:t>-LE+</m:t>
        </m:r>
        <m:sSub>
          <m:sSubPr>
            <m:ctrlPr>
              <w:rPr>
                <w:rFonts w:ascii="Cambria Math" w:hAnsi="Cambria Math"/>
                <w:i/>
                <w:sz w:val="24"/>
                <w:szCs w:val="24"/>
                <w:rPrChange w:id="1025" w:author="Wu Donghai" w:date="2021-02-11T10:17:00Z">
                  <w:rPr>
                    <w:rFonts w:ascii="Cambria Math" w:hAnsi="Cambria Math"/>
                    <w:i/>
                    <w:sz w:val="20"/>
                    <w:szCs w:val="20"/>
                  </w:rPr>
                </w:rPrChange>
              </w:rPr>
            </m:ctrlPr>
          </m:sSubPr>
          <m:e>
            <m:r>
              <w:rPr>
                <w:rFonts w:ascii="Cambria Math" w:hAnsi="Cambria Math"/>
                <w:sz w:val="24"/>
                <w:szCs w:val="24"/>
                <w:rPrChange w:id="1026" w:author="Wu Donghai" w:date="2021-02-11T10:17:00Z">
                  <w:rPr>
                    <w:rFonts w:ascii="Cambria Math" w:hAnsi="Cambria Math"/>
                    <w:sz w:val="20"/>
                    <w:szCs w:val="20"/>
                  </w:rPr>
                </w:rPrChange>
              </w:rPr>
              <m:t>Q</m:t>
            </m:r>
          </m:e>
          <m:sub>
            <m:r>
              <w:rPr>
                <w:rFonts w:ascii="Cambria Math" w:hAnsi="Cambria Math"/>
                <w:sz w:val="24"/>
                <w:szCs w:val="24"/>
                <w:rPrChange w:id="1027" w:author="Wu Donghai" w:date="2021-02-11T10:17:00Z">
                  <w:rPr>
                    <w:rFonts w:ascii="Cambria Math" w:hAnsi="Cambria Math"/>
                    <w:sz w:val="20"/>
                    <w:szCs w:val="20"/>
                  </w:rPr>
                </w:rPrChange>
              </w:rPr>
              <m:t>ah</m:t>
            </m:r>
          </m:sub>
        </m:sSub>
        <m:r>
          <w:rPr>
            <w:rFonts w:ascii="Cambria Math" w:hAnsi="Cambria Math"/>
            <w:sz w:val="24"/>
            <w:szCs w:val="24"/>
            <w:rPrChange w:id="1028" w:author="Wu Donghai" w:date="2021-02-11T10:17:00Z">
              <w:rPr>
                <w:rFonts w:ascii="Cambria Math" w:hAnsi="Cambria Math"/>
                <w:sz w:val="20"/>
                <w:szCs w:val="20"/>
              </w:rPr>
            </w:rPrChange>
          </w:rPr>
          <m:t>-G=0</m:t>
        </m:r>
      </m:oMath>
      <w:r w:rsidRPr="00680C79">
        <w:rPr>
          <w:rFonts w:eastAsiaTheme="minorEastAsia"/>
          <w:iCs/>
          <w:sz w:val="24"/>
          <w:szCs w:val="24"/>
          <w:rPrChange w:id="1029" w:author="Wu Donghai" w:date="2021-02-11T10:17:00Z">
            <w:rPr>
              <w:rFonts w:eastAsiaTheme="minorEastAsia"/>
              <w:iCs/>
              <w:sz w:val="20"/>
              <w:szCs w:val="20"/>
            </w:rPr>
          </w:rPrChange>
        </w:rPr>
        <w:tab/>
      </w:r>
      <w:r w:rsidRPr="00680C79">
        <w:rPr>
          <w:sz w:val="24"/>
          <w:szCs w:val="24"/>
          <w:rPrChange w:id="1030" w:author="Wu Donghai" w:date="2021-02-11T10:17:00Z">
            <w:rPr>
              <w:sz w:val="20"/>
              <w:szCs w:val="20"/>
            </w:rPr>
          </w:rPrChange>
        </w:rPr>
        <w:t>(6)</w:t>
      </w:r>
    </w:p>
    <w:p w14:paraId="5B5BA681" w14:textId="77777777" w:rsidR="00757628" w:rsidRPr="00680C79" w:rsidRDefault="00757628" w:rsidP="00680C79">
      <w:pPr>
        <w:spacing w:line="360" w:lineRule="auto"/>
        <w:ind w:firstLine="288"/>
        <w:rPr>
          <w:sz w:val="24"/>
          <w:szCs w:val="24"/>
          <w:rPrChange w:id="1031" w:author="Wu Donghai" w:date="2021-02-11T10:17:00Z">
            <w:rPr/>
          </w:rPrChange>
        </w:rPr>
        <w:pPrChange w:id="1032" w:author="Wu Donghai" w:date="2021-02-11T10:19:00Z">
          <w:pPr>
            <w:ind w:firstLine="288"/>
          </w:pPr>
        </w:pPrChange>
      </w:pPr>
      <w:r w:rsidRPr="00680C79">
        <w:rPr>
          <w:sz w:val="24"/>
          <w:szCs w:val="24"/>
          <w:rPrChange w:id="1033" w:author="Wu Donghai" w:date="2021-02-11T10:17:00Z">
            <w:rPr/>
          </w:rPrChange>
        </w:rPr>
        <w:t>When planting trees on a typical urban grid (e.g., a 30 m 30 m pixel), the surface energy balance is changed by several terms like latent heat (</w:t>
      </w:r>
      <m:oMath>
        <m:r>
          <w:rPr>
            <w:rFonts w:ascii="Cambria Math" w:hAnsi="Cambria Math"/>
            <w:sz w:val="24"/>
            <w:szCs w:val="24"/>
            <w:rPrChange w:id="1034" w:author="Wu Donghai" w:date="2021-02-11T10:17:00Z">
              <w:rPr>
                <w:rFonts w:ascii="Cambria Math" w:hAnsi="Cambria Math"/>
              </w:rPr>
            </w:rPrChange>
          </w:rPr>
          <m:t>LE</m:t>
        </m:r>
      </m:oMath>
      <w:r w:rsidRPr="00680C79">
        <w:rPr>
          <w:sz w:val="24"/>
          <w:szCs w:val="24"/>
          <w:rPrChange w:id="1035" w:author="Wu Donghai" w:date="2021-02-11T10:17:00Z">
            <w:rPr/>
          </w:rPrChange>
        </w:rPr>
        <w:t>), surface albedo (</w:t>
      </w:r>
      <m:oMath>
        <m:r>
          <w:rPr>
            <w:rFonts w:ascii="Cambria Math" w:hAnsi="Cambria Math"/>
            <w:sz w:val="24"/>
            <w:szCs w:val="24"/>
            <w:rPrChange w:id="1036" w:author="Wu Donghai" w:date="2021-02-11T10:17:00Z">
              <w:rPr>
                <w:rFonts w:ascii="Cambria Math" w:hAnsi="Cambria Math"/>
              </w:rPr>
            </w:rPrChange>
          </w:rPr>
          <m:t>α</m:t>
        </m:r>
      </m:oMath>
      <w:r w:rsidRPr="00680C79">
        <w:rPr>
          <w:sz w:val="24"/>
          <w:szCs w:val="24"/>
          <w:rPrChange w:id="1037" w:author="Wu Donghai" w:date="2021-02-11T10:17:00Z">
            <w:rPr/>
          </w:rPrChange>
        </w:rPr>
        <w:t>) and roughness (</w:t>
      </w:r>
      <m:oMath>
        <m:sSub>
          <m:sSubPr>
            <m:ctrlPr>
              <w:rPr>
                <w:rFonts w:ascii="Cambria Math" w:hAnsi="Cambria Math"/>
                <w:i/>
                <w:sz w:val="24"/>
                <w:szCs w:val="24"/>
                <w:rPrChange w:id="1038" w:author="Wu Donghai" w:date="2021-02-11T10:17:00Z">
                  <w:rPr>
                    <w:rFonts w:ascii="Cambria Math" w:hAnsi="Cambria Math"/>
                    <w:i/>
                  </w:rPr>
                </w:rPrChange>
              </w:rPr>
            </m:ctrlPr>
          </m:sSubPr>
          <m:e>
            <m:r>
              <w:rPr>
                <w:rFonts w:ascii="Cambria Math" w:hAnsi="Cambria Math"/>
                <w:sz w:val="24"/>
                <w:szCs w:val="24"/>
                <w:rPrChange w:id="1039" w:author="Wu Donghai" w:date="2021-02-11T10:17:00Z">
                  <w:rPr>
                    <w:rFonts w:ascii="Cambria Math" w:hAnsi="Cambria Math"/>
                  </w:rPr>
                </w:rPrChange>
              </w:rPr>
              <m:t>r</m:t>
            </m:r>
          </m:e>
          <m:sub>
            <m:r>
              <w:rPr>
                <w:rFonts w:ascii="Cambria Math" w:hAnsi="Cambria Math"/>
                <w:sz w:val="24"/>
                <w:szCs w:val="24"/>
                <w:rPrChange w:id="1040" w:author="Wu Donghai" w:date="2021-02-11T10:17:00Z">
                  <w:rPr>
                    <w:rFonts w:ascii="Cambria Math" w:hAnsi="Cambria Math"/>
                  </w:rPr>
                </w:rPrChange>
              </w:rPr>
              <m:t>a</m:t>
            </m:r>
          </m:sub>
        </m:sSub>
      </m:oMath>
      <w:r w:rsidRPr="00680C79">
        <w:rPr>
          <w:sz w:val="24"/>
          <w:szCs w:val="24"/>
          <w:rPrChange w:id="1041" w:author="Wu Donghai" w:date="2021-02-11T10:17:00Z">
            <w:rPr/>
          </w:rPrChange>
        </w:rPr>
        <w:t>)</w:t>
      </w:r>
      <w:r w:rsidRPr="00680C79">
        <w:rPr>
          <w:noProof/>
          <w:sz w:val="24"/>
          <w:szCs w:val="24"/>
          <w:vertAlign w:val="superscript"/>
          <w:rPrChange w:id="1042" w:author="Wu Donghai" w:date="2021-02-11T10:17:00Z">
            <w:rPr>
              <w:noProof/>
              <w:vertAlign w:val="superscript"/>
            </w:rPr>
          </w:rPrChange>
        </w:rPr>
        <w:t>16</w:t>
      </w:r>
      <w:r w:rsidRPr="00680C79">
        <w:rPr>
          <w:sz w:val="24"/>
          <w:szCs w:val="24"/>
          <w:rPrChange w:id="1043" w:author="Wu Donghai" w:date="2021-02-11T10:17:00Z">
            <w:rPr/>
          </w:rPrChange>
        </w:rPr>
        <w:t>. Such a perturbation could be expressed by differentiating Eq. 6 as</w:t>
      </w:r>
    </w:p>
    <w:p w14:paraId="660F7C53" w14:textId="77777777" w:rsidR="00757628" w:rsidRPr="00680C79" w:rsidRDefault="00757628" w:rsidP="00680C79">
      <w:pPr>
        <w:pStyle w:val="a"/>
        <w:spacing w:before="156" w:after="156" w:line="360" w:lineRule="auto"/>
        <w:ind w:firstLine="480"/>
        <w:rPr>
          <w:rFonts w:eastAsiaTheme="minorEastAsia" w:cstheme="minorBidi"/>
          <w:sz w:val="24"/>
          <w:szCs w:val="24"/>
          <w:rPrChange w:id="1044" w:author="Wu Donghai" w:date="2021-02-11T10:17:00Z">
            <w:rPr>
              <w:rFonts w:eastAsiaTheme="minorEastAsia" w:cstheme="minorBidi"/>
              <w:sz w:val="20"/>
              <w:szCs w:val="20"/>
            </w:rPr>
          </w:rPrChange>
        </w:rPr>
        <w:pPrChange w:id="1045" w:author="Wu Donghai" w:date="2021-02-11T10:19:00Z">
          <w:pPr>
            <w:pStyle w:val="a"/>
            <w:spacing w:before="156" w:after="156"/>
            <w:ind w:firstLine="400"/>
          </w:pPr>
        </w:pPrChange>
      </w:pPr>
      <m:oMathPara>
        <m:oMath>
          <m:r>
            <m:rPr>
              <m:sty m:val="p"/>
            </m:rPr>
            <w:rPr>
              <w:rFonts w:ascii="Cambria Math" w:eastAsiaTheme="minorEastAsia" w:hAnsi="Cambria Math"/>
              <w:sz w:val="24"/>
              <w:szCs w:val="24"/>
              <w:rPrChange w:id="1046" w:author="Wu Donghai" w:date="2021-02-11T10:17:00Z">
                <w:rPr>
                  <w:rFonts w:ascii="Cambria Math" w:eastAsiaTheme="minorEastAsia" w:hAnsi="Cambria Math"/>
                  <w:sz w:val="20"/>
                  <w:szCs w:val="20"/>
                </w:rPr>
              </w:rPrChange>
            </w:rPr>
            <m:t>-</m:t>
          </m:r>
          <m:sSub>
            <m:sSubPr>
              <m:ctrlPr>
                <w:rPr>
                  <w:rFonts w:ascii="Cambria Math" w:hAnsi="Cambria Math"/>
                  <w:i/>
                  <w:sz w:val="24"/>
                  <w:szCs w:val="24"/>
                  <w:rPrChange w:id="1047" w:author="Wu Donghai" w:date="2021-02-11T10:17:00Z">
                    <w:rPr>
                      <w:rFonts w:ascii="Cambria Math" w:hAnsi="Cambria Math"/>
                      <w:i/>
                      <w:sz w:val="20"/>
                      <w:szCs w:val="20"/>
                    </w:rPr>
                  </w:rPrChange>
                </w:rPr>
              </m:ctrlPr>
            </m:sSubPr>
            <m:e>
              <m:r>
                <w:rPr>
                  <w:rFonts w:ascii="Cambria Math" w:hAnsi="Cambria Math"/>
                  <w:sz w:val="24"/>
                  <w:szCs w:val="24"/>
                  <w:rPrChange w:id="1048" w:author="Wu Donghai" w:date="2021-02-11T10:17:00Z">
                    <w:rPr>
                      <w:rFonts w:ascii="Cambria Math" w:hAnsi="Cambria Math"/>
                      <w:sz w:val="20"/>
                      <w:szCs w:val="20"/>
                    </w:rPr>
                  </w:rPrChange>
                </w:rPr>
                <m:t>R</m:t>
              </m:r>
            </m:e>
            <m:sub>
              <m:r>
                <w:rPr>
                  <w:rFonts w:ascii="Cambria Math" w:hAnsi="Cambria Math"/>
                  <w:sz w:val="24"/>
                  <w:szCs w:val="24"/>
                  <w:rPrChange w:id="1049" w:author="Wu Donghai" w:date="2021-02-11T10:17:00Z">
                    <w:rPr>
                      <w:rFonts w:ascii="Cambria Math" w:hAnsi="Cambria Math"/>
                      <w:sz w:val="20"/>
                      <w:szCs w:val="20"/>
                    </w:rPr>
                  </w:rPrChange>
                </w:rPr>
                <m:t>sw</m:t>
              </m:r>
            </m:sub>
          </m:sSub>
          <m:r>
            <w:rPr>
              <w:rFonts w:ascii="Cambria Math" w:hAnsi="Cambria Math"/>
              <w:sz w:val="24"/>
              <w:szCs w:val="24"/>
              <w:rPrChange w:id="1050" w:author="Wu Donghai" w:date="2021-02-11T10:17:00Z">
                <w:rPr>
                  <w:rFonts w:ascii="Cambria Math" w:hAnsi="Cambria Math"/>
                  <w:sz w:val="20"/>
                  <w:szCs w:val="20"/>
                </w:rPr>
              </w:rPrChange>
            </w:rPr>
            <m:t>∆α+σ</m:t>
          </m:r>
          <m:sSub>
            <m:sSubPr>
              <m:ctrlPr>
                <w:rPr>
                  <w:rFonts w:ascii="Cambria Math" w:eastAsiaTheme="minorEastAsia" w:hAnsi="Cambria Math" w:cstheme="minorBidi"/>
                  <w:i/>
                  <w:sz w:val="24"/>
                  <w:szCs w:val="24"/>
                  <w:rPrChange w:id="1051"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052" w:author="Wu Donghai" w:date="2021-02-11T10:17:00Z">
                    <w:rPr>
                      <w:rFonts w:ascii="Cambria Math" w:hAnsi="Cambria Math"/>
                      <w:sz w:val="20"/>
                      <w:szCs w:val="20"/>
                    </w:rPr>
                  </w:rPrChange>
                </w:rPr>
                <m:t>ε</m:t>
              </m:r>
            </m:e>
            <m:sub>
              <m:r>
                <w:rPr>
                  <w:rFonts w:ascii="Cambria Math" w:hAnsi="Cambria Math"/>
                  <w:sz w:val="24"/>
                  <w:szCs w:val="24"/>
                  <w:rPrChange w:id="1053" w:author="Wu Donghai" w:date="2021-02-11T10:17:00Z">
                    <w:rPr>
                      <w:rFonts w:ascii="Cambria Math" w:hAnsi="Cambria Math"/>
                      <w:sz w:val="20"/>
                      <w:szCs w:val="20"/>
                    </w:rPr>
                  </w:rPrChange>
                </w:rPr>
                <m:t>s</m:t>
              </m:r>
            </m:sub>
          </m:sSub>
          <m:sSubSup>
            <m:sSubSupPr>
              <m:ctrlPr>
                <w:rPr>
                  <w:rFonts w:ascii="Cambria Math" w:eastAsiaTheme="minorEastAsia" w:hAnsi="Cambria Math" w:cstheme="minorBidi"/>
                  <w:i/>
                  <w:sz w:val="24"/>
                  <w:szCs w:val="24"/>
                  <w:rPrChange w:id="1054" w:author="Wu Donghai" w:date="2021-02-11T10:17:00Z">
                    <w:rPr>
                      <w:rFonts w:ascii="Cambria Math" w:eastAsiaTheme="minorEastAsia" w:hAnsi="Cambria Math" w:cstheme="minorBidi"/>
                      <w:i/>
                      <w:sz w:val="20"/>
                      <w:szCs w:val="20"/>
                    </w:rPr>
                  </w:rPrChange>
                </w:rPr>
              </m:ctrlPr>
            </m:sSubSupPr>
            <m:e>
              <m:r>
                <w:rPr>
                  <w:rFonts w:ascii="Cambria Math" w:hAnsi="Cambria Math"/>
                  <w:sz w:val="24"/>
                  <w:szCs w:val="24"/>
                  <w:rPrChange w:id="1055" w:author="Wu Donghai" w:date="2021-02-11T10:17:00Z">
                    <w:rPr>
                      <w:rFonts w:ascii="Cambria Math" w:hAnsi="Cambria Math"/>
                      <w:sz w:val="20"/>
                      <w:szCs w:val="20"/>
                    </w:rPr>
                  </w:rPrChange>
                </w:rPr>
                <m:t>T</m:t>
              </m:r>
            </m:e>
            <m:sub>
              <m:r>
                <w:rPr>
                  <w:rFonts w:ascii="Cambria Math" w:hAnsi="Cambria Math"/>
                  <w:sz w:val="24"/>
                  <w:szCs w:val="24"/>
                  <w:rPrChange w:id="1056" w:author="Wu Donghai" w:date="2021-02-11T10:17:00Z">
                    <w:rPr>
                      <w:rFonts w:ascii="Cambria Math" w:hAnsi="Cambria Math"/>
                      <w:sz w:val="20"/>
                      <w:szCs w:val="20"/>
                    </w:rPr>
                  </w:rPrChange>
                </w:rPr>
                <m:t>a</m:t>
              </m:r>
            </m:sub>
            <m:sup>
              <m:r>
                <w:rPr>
                  <w:rFonts w:ascii="Cambria Math" w:hAnsi="Cambria Math"/>
                  <w:sz w:val="24"/>
                  <w:szCs w:val="24"/>
                  <w:rPrChange w:id="1057" w:author="Wu Donghai" w:date="2021-02-11T10:17:00Z">
                    <w:rPr>
                      <w:rFonts w:ascii="Cambria Math" w:hAnsi="Cambria Math"/>
                      <w:sz w:val="20"/>
                      <w:szCs w:val="20"/>
                    </w:rPr>
                  </w:rPrChange>
                </w:rPr>
                <m:t>4</m:t>
              </m:r>
            </m:sup>
          </m:sSubSup>
          <m:r>
            <w:rPr>
              <w:rFonts w:ascii="Cambria Math" w:hAnsi="Cambria Math"/>
              <w:sz w:val="24"/>
              <w:szCs w:val="24"/>
              <w:rPrChange w:id="1058" w:author="Wu Donghai" w:date="2021-02-11T10:17:00Z">
                <w:rPr>
                  <w:rFonts w:ascii="Cambria Math" w:hAnsi="Cambria Math"/>
                  <w:sz w:val="20"/>
                  <w:szCs w:val="20"/>
                </w:rPr>
              </w:rPrChange>
            </w:rPr>
            <m:t>∆</m:t>
          </m:r>
          <m:sSub>
            <m:sSubPr>
              <m:ctrlPr>
                <w:rPr>
                  <w:rFonts w:ascii="Cambria Math" w:hAnsi="Cambria Math"/>
                  <w:i/>
                  <w:sz w:val="24"/>
                  <w:szCs w:val="24"/>
                  <w:rPrChange w:id="1059" w:author="Wu Donghai" w:date="2021-02-11T10:17:00Z">
                    <w:rPr>
                      <w:rFonts w:ascii="Cambria Math" w:hAnsi="Cambria Math"/>
                      <w:i/>
                      <w:sz w:val="20"/>
                      <w:szCs w:val="20"/>
                    </w:rPr>
                  </w:rPrChange>
                </w:rPr>
              </m:ctrlPr>
            </m:sSubPr>
            <m:e>
              <m:r>
                <w:rPr>
                  <w:rFonts w:ascii="Cambria Math" w:hAnsi="Cambria Math"/>
                  <w:sz w:val="24"/>
                  <w:szCs w:val="24"/>
                  <w:rPrChange w:id="1060" w:author="Wu Donghai" w:date="2021-02-11T10:17:00Z">
                    <w:rPr>
                      <w:rFonts w:ascii="Cambria Math" w:hAnsi="Cambria Math"/>
                      <w:sz w:val="20"/>
                      <w:szCs w:val="20"/>
                    </w:rPr>
                  </w:rPrChange>
                </w:rPr>
                <m:t>ε</m:t>
              </m:r>
            </m:e>
            <m:sub>
              <m:r>
                <w:rPr>
                  <w:rFonts w:ascii="Cambria Math" w:hAnsi="Cambria Math"/>
                  <w:sz w:val="24"/>
                  <w:szCs w:val="24"/>
                  <w:rPrChange w:id="1061" w:author="Wu Donghai" w:date="2021-02-11T10:17:00Z">
                    <w:rPr>
                      <w:rFonts w:ascii="Cambria Math" w:hAnsi="Cambria Math"/>
                      <w:sz w:val="20"/>
                      <w:szCs w:val="20"/>
                    </w:rPr>
                  </w:rPrChange>
                </w:rPr>
                <m:t>a</m:t>
              </m:r>
            </m:sub>
          </m:sSub>
          <m:r>
            <w:rPr>
              <w:rFonts w:ascii="Cambria Math" w:hAnsi="Cambria Math"/>
              <w:sz w:val="24"/>
              <w:szCs w:val="24"/>
              <w:rPrChange w:id="1062" w:author="Wu Donghai" w:date="2021-02-11T10:17:00Z">
                <w:rPr>
                  <w:rFonts w:ascii="Cambria Math" w:hAnsi="Cambria Math"/>
                  <w:sz w:val="20"/>
                  <w:szCs w:val="20"/>
                </w:rPr>
              </w:rPrChange>
            </w:rPr>
            <m:t>+σ</m:t>
          </m:r>
          <m:d>
            <m:dPr>
              <m:ctrlPr>
                <w:rPr>
                  <w:rFonts w:ascii="Cambria Math" w:hAnsi="Cambria Math"/>
                  <w:i/>
                  <w:sz w:val="24"/>
                  <w:szCs w:val="24"/>
                  <w:rPrChange w:id="1063" w:author="Wu Donghai" w:date="2021-02-11T10:17:00Z">
                    <w:rPr>
                      <w:rFonts w:ascii="Cambria Math" w:hAnsi="Cambria Math"/>
                      <w:i/>
                      <w:sz w:val="20"/>
                      <w:szCs w:val="20"/>
                    </w:rPr>
                  </w:rPrChange>
                </w:rPr>
              </m:ctrlPr>
            </m:dPr>
            <m:e>
              <m:sSub>
                <m:sSubPr>
                  <m:ctrlPr>
                    <w:rPr>
                      <w:rFonts w:ascii="Cambria Math" w:hAnsi="Cambria Math"/>
                      <w:i/>
                      <w:sz w:val="24"/>
                      <w:szCs w:val="24"/>
                      <w:rPrChange w:id="1064" w:author="Wu Donghai" w:date="2021-02-11T10:17:00Z">
                        <w:rPr>
                          <w:rFonts w:ascii="Cambria Math" w:hAnsi="Cambria Math"/>
                          <w:i/>
                          <w:sz w:val="20"/>
                          <w:szCs w:val="20"/>
                        </w:rPr>
                      </w:rPrChange>
                    </w:rPr>
                  </m:ctrlPr>
                </m:sSubPr>
                <m:e>
                  <m:r>
                    <w:rPr>
                      <w:rFonts w:ascii="Cambria Math" w:hAnsi="Cambria Math"/>
                      <w:sz w:val="24"/>
                      <w:szCs w:val="24"/>
                      <w:rPrChange w:id="1065" w:author="Wu Donghai" w:date="2021-02-11T10:17:00Z">
                        <w:rPr>
                          <w:rFonts w:ascii="Cambria Math" w:hAnsi="Cambria Math"/>
                          <w:sz w:val="20"/>
                          <w:szCs w:val="20"/>
                        </w:rPr>
                      </w:rPrChange>
                    </w:rPr>
                    <m:t>ε</m:t>
                  </m:r>
                </m:e>
                <m:sub>
                  <m:r>
                    <w:rPr>
                      <w:rFonts w:ascii="Cambria Math" w:hAnsi="Cambria Math"/>
                      <w:sz w:val="24"/>
                      <w:szCs w:val="24"/>
                      <w:rPrChange w:id="1066" w:author="Wu Donghai" w:date="2021-02-11T10:17:00Z">
                        <w:rPr>
                          <w:rFonts w:ascii="Cambria Math" w:hAnsi="Cambria Math"/>
                          <w:sz w:val="20"/>
                          <w:szCs w:val="20"/>
                        </w:rPr>
                      </w:rPrChange>
                    </w:rPr>
                    <m:t>a</m:t>
                  </m:r>
                </m:sub>
              </m:sSub>
              <m:sSubSup>
                <m:sSubSupPr>
                  <m:ctrlPr>
                    <w:rPr>
                      <w:rFonts w:ascii="Cambria Math" w:eastAsiaTheme="minorEastAsia" w:hAnsi="Cambria Math" w:cstheme="minorBidi"/>
                      <w:i/>
                      <w:sz w:val="24"/>
                      <w:szCs w:val="24"/>
                      <w:rPrChange w:id="1067" w:author="Wu Donghai" w:date="2021-02-11T10:17:00Z">
                        <w:rPr>
                          <w:rFonts w:ascii="Cambria Math" w:eastAsiaTheme="minorEastAsia" w:hAnsi="Cambria Math" w:cstheme="minorBidi"/>
                          <w:i/>
                          <w:sz w:val="20"/>
                          <w:szCs w:val="20"/>
                        </w:rPr>
                      </w:rPrChange>
                    </w:rPr>
                  </m:ctrlPr>
                </m:sSubSupPr>
                <m:e>
                  <m:r>
                    <w:rPr>
                      <w:rFonts w:ascii="Cambria Math" w:hAnsi="Cambria Math"/>
                      <w:sz w:val="24"/>
                      <w:szCs w:val="24"/>
                      <w:rPrChange w:id="1068" w:author="Wu Donghai" w:date="2021-02-11T10:17:00Z">
                        <w:rPr>
                          <w:rFonts w:ascii="Cambria Math" w:hAnsi="Cambria Math"/>
                          <w:sz w:val="20"/>
                          <w:szCs w:val="20"/>
                        </w:rPr>
                      </w:rPrChange>
                    </w:rPr>
                    <m:t>T</m:t>
                  </m:r>
                </m:e>
                <m:sub>
                  <m:r>
                    <w:rPr>
                      <w:rFonts w:ascii="Cambria Math" w:hAnsi="Cambria Math"/>
                      <w:sz w:val="24"/>
                      <w:szCs w:val="24"/>
                      <w:rPrChange w:id="1069" w:author="Wu Donghai" w:date="2021-02-11T10:17:00Z">
                        <w:rPr>
                          <w:rFonts w:ascii="Cambria Math" w:hAnsi="Cambria Math"/>
                          <w:sz w:val="20"/>
                          <w:szCs w:val="20"/>
                        </w:rPr>
                      </w:rPrChange>
                    </w:rPr>
                    <m:t>a</m:t>
                  </m:r>
                </m:sub>
                <m:sup>
                  <m:r>
                    <w:rPr>
                      <w:rFonts w:ascii="Cambria Math" w:hAnsi="Cambria Math"/>
                      <w:sz w:val="24"/>
                      <w:szCs w:val="24"/>
                      <w:rPrChange w:id="1070" w:author="Wu Donghai" w:date="2021-02-11T10:17:00Z">
                        <w:rPr>
                          <w:rFonts w:ascii="Cambria Math" w:hAnsi="Cambria Math"/>
                          <w:sz w:val="20"/>
                          <w:szCs w:val="20"/>
                        </w:rPr>
                      </w:rPrChange>
                    </w:rPr>
                    <m:t>4</m:t>
                  </m:r>
                </m:sup>
              </m:sSubSup>
              <m:r>
                <w:rPr>
                  <w:rFonts w:ascii="Cambria Math" w:hAnsi="Cambria Math"/>
                  <w:sz w:val="24"/>
                  <w:szCs w:val="24"/>
                  <w:rPrChange w:id="1071" w:author="Wu Donghai" w:date="2021-02-11T10:17:00Z">
                    <w:rPr>
                      <w:rFonts w:ascii="Cambria Math" w:hAnsi="Cambria Math"/>
                      <w:sz w:val="20"/>
                      <w:szCs w:val="20"/>
                    </w:rPr>
                  </w:rPrChange>
                </w:rPr>
                <m:t>-</m:t>
              </m:r>
              <m:sSubSup>
                <m:sSubSupPr>
                  <m:ctrlPr>
                    <w:rPr>
                      <w:rFonts w:ascii="Cambria Math" w:eastAsiaTheme="minorEastAsia" w:hAnsi="Cambria Math" w:cstheme="minorBidi"/>
                      <w:i/>
                      <w:sz w:val="24"/>
                      <w:szCs w:val="24"/>
                      <w:rPrChange w:id="1072" w:author="Wu Donghai" w:date="2021-02-11T10:17:00Z">
                        <w:rPr>
                          <w:rFonts w:ascii="Cambria Math" w:eastAsiaTheme="minorEastAsia" w:hAnsi="Cambria Math" w:cstheme="minorBidi"/>
                          <w:i/>
                          <w:sz w:val="20"/>
                          <w:szCs w:val="20"/>
                        </w:rPr>
                      </w:rPrChange>
                    </w:rPr>
                  </m:ctrlPr>
                </m:sSubSupPr>
                <m:e>
                  <m:r>
                    <w:rPr>
                      <w:rFonts w:ascii="Cambria Math" w:hAnsi="Cambria Math"/>
                      <w:sz w:val="24"/>
                      <w:szCs w:val="24"/>
                      <w:rPrChange w:id="1073" w:author="Wu Donghai" w:date="2021-02-11T10:17:00Z">
                        <w:rPr>
                          <w:rFonts w:ascii="Cambria Math" w:hAnsi="Cambria Math"/>
                          <w:sz w:val="20"/>
                          <w:szCs w:val="20"/>
                        </w:rPr>
                      </w:rPrChange>
                    </w:rPr>
                    <m:t>T</m:t>
                  </m:r>
                </m:e>
                <m:sub>
                  <m:r>
                    <w:rPr>
                      <w:rFonts w:ascii="Cambria Math" w:hAnsi="Cambria Math"/>
                      <w:sz w:val="24"/>
                      <w:szCs w:val="24"/>
                      <w:rPrChange w:id="1074" w:author="Wu Donghai" w:date="2021-02-11T10:17:00Z">
                        <w:rPr>
                          <w:rFonts w:ascii="Cambria Math" w:hAnsi="Cambria Math"/>
                          <w:sz w:val="20"/>
                          <w:szCs w:val="20"/>
                        </w:rPr>
                      </w:rPrChange>
                    </w:rPr>
                    <m:t>s</m:t>
                  </m:r>
                </m:sub>
                <m:sup>
                  <m:r>
                    <w:rPr>
                      <w:rFonts w:ascii="Cambria Math" w:hAnsi="Cambria Math"/>
                      <w:sz w:val="24"/>
                      <w:szCs w:val="24"/>
                      <w:rPrChange w:id="1075" w:author="Wu Donghai" w:date="2021-02-11T10:17:00Z">
                        <w:rPr>
                          <w:rFonts w:ascii="Cambria Math" w:hAnsi="Cambria Math"/>
                          <w:sz w:val="20"/>
                          <w:szCs w:val="20"/>
                        </w:rPr>
                      </w:rPrChange>
                    </w:rPr>
                    <m:t>4</m:t>
                  </m:r>
                </m:sup>
              </m:sSubSup>
            </m:e>
          </m:d>
          <m:r>
            <w:rPr>
              <w:rFonts w:ascii="Cambria Math" w:hAnsi="Cambria Math"/>
              <w:sz w:val="24"/>
              <w:szCs w:val="24"/>
              <w:rPrChange w:id="1076" w:author="Wu Donghai" w:date="2021-02-11T10:17:00Z">
                <w:rPr>
                  <w:rFonts w:ascii="Cambria Math" w:hAnsi="Cambria Math"/>
                  <w:sz w:val="20"/>
                  <w:szCs w:val="20"/>
                </w:rPr>
              </w:rPrChange>
            </w:rPr>
            <m:t>∆</m:t>
          </m:r>
          <m:sSub>
            <m:sSubPr>
              <m:ctrlPr>
                <w:rPr>
                  <w:rFonts w:ascii="Cambria Math" w:eastAsiaTheme="minorEastAsia" w:hAnsi="Cambria Math" w:cstheme="minorBidi"/>
                  <w:i/>
                  <w:sz w:val="24"/>
                  <w:szCs w:val="24"/>
                  <w:rPrChange w:id="1077"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078" w:author="Wu Donghai" w:date="2021-02-11T10:17:00Z">
                    <w:rPr>
                      <w:rFonts w:ascii="Cambria Math" w:hAnsi="Cambria Math"/>
                      <w:sz w:val="20"/>
                      <w:szCs w:val="20"/>
                    </w:rPr>
                  </w:rPrChange>
                </w:rPr>
                <m:t>ε</m:t>
              </m:r>
            </m:e>
            <m:sub>
              <m:r>
                <w:rPr>
                  <w:rFonts w:ascii="Cambria Math" w:hAnsi="Cambria Math"/>
                  <w:sz w:val="24"/>
                  <w:szCs w:val="24"/>
                  <w:rPrChange w:id="1079" w:author="Wu Donghai" w:date="2021-02-11T10:17:00Z">
                    <w:rPr>
                      <w:rFonts w:ascii="Cambria Math" w:hAnsi="Cambria Math"/>
                      <w:sz w:val="20"/>
                      <w:szCs w:val="20"/>
                    </w:rPr>
                  </w:rPrChange>
                </w:rPr>
                <m:t>s</m:t>
              </m:r>
            </m:sub>
          </m:sSub>
          <m:r>
            <w:rPr>
              <w:rFonts w:ascii="Cambria Math" w:hAnsi="Cambria Math"/>
              <w:sz w:val="24"/>
              <w:szCs w:val="24"/>
              <w:rPrChange w:id="1080" w:author="Wu Donghai" w:date="2021-02-11T10:17:00Z">
                <w:rPr>
                  <w:rFonts w:ascii="Cambria Math" w:hAnsi="Cambria Math"/>
                  <w:sz w:val="20"/>
                  <w:szCs w:val="20"/>
                </w:rPr>
              </w:rPrChange>
            </w:rPr>
            <m:t>+4σ</m:t>
          </m:r>
          <m:sSub>
            <m:sSubPr>
              <m:ctrlPr>
                <w:rPr>
                  <w:rFonts w:ascii="Cambria Math" w:eastAsiaTheme="minorEastAsia" w:hAnsi="Cambria Math" w:cstheme="minorBidi"/>
                  <w:i/>
                  <w:sz w:val="24"/>
                  <w:szCs w:val="24"/>
                  <w:rPrChange w:id="1081"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082" w:author="Wu Donghai" w:date="2021-02-11T10:17:00Z">
                    <w:rPr>
                      <w:rFonts w:ascii="Cambria Math" w:hAnsi="Cambria Math"/>
                      <w:sz w:val="20"/>
                      <w:szCs w:val="20"/>
                    </w:rPr>
                  </w:rPrChange>
                </w:rPr>
                <m:t>ε</m:t>
              </m:r>
            </m:e>
            <m:sub>
              <m:r>
                <w:rPr>
                  <w:rFonts w:ascii="Cambria Math" w:hAnsi="Cambria Math"/>
                  <w:sz w:val="24"/>
                  <w:szCs w:val="24"/>
                  <w:rPrChange w:id="1083" w:author="Wu Donghai" w:date="2021-02-11T10:17:00Z">
                    <w:rPr>
                      <w:rFonts w:ascii="Cambria Math" w:hAnsi="Cambria Math"/>
                      <w:sz w:val="20"/>
                      <w:szCs w:val="20"/>
                    </w:rPr>
                  </w:rPrChange>
                </w:rPr>
                <m:t>s</m:t>
              </m:r>
            </m:sub>
          </m:sSub>
          <m:sSub>
            <m:sSubPr>
              <m:ctrlPr>
                <w:rPr>
                  <w:rFonts w:ascii="Cambria Math" w:eastAsiaTheme="minorEastAsia" w:hAnsi="Cambria Math" w:cstheme="minorBidi"/>
                  <w:i/>
                  <w:sz w:val="24"/>
                  <w:szCs w:val="24"/>
                  <w:rPrChange w:id="1084"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085" w:author="Wu Donghai" w:date="2021-02-11T10:17:00Z">
                    <w:rPr>
                      <w:rFonts w:ascii="Cambria Math" w:hAnsi="Cambria Math"/>
                      <w:sz w:val="20"/>
                      <w:szCs w:val="20"/>
                    </w:rPr>
                  </w:rPrChange>
                </w:rPr>
                <m:t>ε</m:t>
              </m:r>
            </m:e>
            <m:sub>
              <m:r>
                <w:rPr>
                  <w:rFonts w:ascii="Cambria Math" w:hAnsi="Cambria Math"/>
                  <w:sz w:val="24"/>
                  <w:szCs w:val="24"/>
                  <w:rPrChange w:id="1086" w:author="Wu Donghai" w:date="2021-02-11T10:17:00Z">
                    <w:rPr>
                      <w:rFonts w:ascii="Cambria Math" w:hAnsi="Cambria Math"/>
                      <w:sz w:val="20"/>
                      <w:szCs w:val="20"/>
                    </w:rPr>
                  </w:rPrChange>
                </w:rPr>
                <m:t>a</m:t>
              </m:r>
            </m:sub>
          </m:sSub>
          <m:sSubSup>
            <m:sSubSupPr>
              <m:ctrlPr>
                <w:rPr>
                  <w:rFonts w:ascii="Cambria Math" w:eastAsiaTheme="minorEastAsia" w:hAnsi="Cambria Math" w:cstheme="minorBidi"/>
                  <w:i/>
                  <w:sz w:val="24"/>
                  <w:szCs w:val="24"/>
                  <w:rPrChange w:id="1087" w:author="Wu Donghai" w:date="2021-02-11T10:17:00Z">
                    <w:rPr>
                      <w:rFonts w:ascii="Cambria Math" w:eastAsiaTheme="minorEastAsia" w:hAnsi="Cambria Math" w:cstheme="minorBidi"/>
                      <w:i/>
                      <w:sz w:val="20"/>
                      <w:szCs w:val="20"/>
                    </w:rPr>
                  </w:rPrChange>
                </w:rPr>
              </m:ctrlPr>
            </m:sSubSupPr>
            <m:e>
              <m:r>
                <w:rPr>
                  <w:rFonts w:ascii="Cambria Math" w:hAnsi="Cambria Math"/>
                  <w:sz w:val="24"/>
                  <w:szCs w:val="24"/>
                  <w:rPrChange w:id="1088" w:author="Wu Donghai" w:date="2021-02-11T10:17:00Z">
                    <w:rPr>
                      <w:rFonts w:ascii="Cambria Math" w:hAnsi="Cambria Math"/>
                      <w:sz w:val="20"/>
                      <w:szCs w:val="20"/>
                    </w:rPr>
                  </w:rPrChange>
                </w:rPr>
                <m:t>T</m:t>
              </m:r>
            </m:e>
            <m:sub>
              <m:r>
                <w:rPr>
                  <w:rFonts w:ascii="Cambria Math" w:hAnsi="Cambria Math"/>
                  <w:sz w:val="24"/>
                  <w:szCs w:val="24"/>
                  <w:rPrChange w:id="1089" w:author="Wu Donghai" w:date="2021-02-11T10:17:00Z">
                    <w:rPr>
                      <w:rFonts w:ascii="Cambria Math" w:hAnsi="Cambria Math"/>
                      <w:sz w:val="20"/>
                      <w:szCs w:val="20"/>
                    </w:rPr>
                  </w:rPrChange>
                </w:rPr>
                <m:t>a</m:t>
              </m:r>
            </m:sub>
            <m:sup>
              <m:r>
                <w:rPr>
                  <w:rFonts w:ascii="Cambria Math" w:hAnsi="Cambria Math"/>
                  <w:sz w:val="24"/>
                  <w:szCs w:val="24"/>
                  <w:rPrChange w:id="1090" w:author="Wu Donghai" w:date="2021-02-11T10:17:00Z">
                    <w:rPr>
                      <w:rFonts w:ascii="Cambria Math" w:hAnsi="Cambria Math"/>
                      <w:sz w:val="20"/>
                      <w:szCs w:val="20"/>
                    </w:rPr>
                  </w:rPrChange>
                </w:rPr>
                <m:t>3</m:t>
              </m:r>
            </m:sup>
          </m:sSubSup>
          <m:r>
            <w:rPr>
              <w:rFonts w:ascii="Cambria Math" w:eastAsiaTheme="minorEastAsia" w:hAnsi="Cambria Math" w:cstheme="minorBidi"/>
              <w:sz w:val="24"/>
              <w:szCs w:val="24"/>
              <w:rPrChange w:id="1091" w:author="Wu Donghai" w:date="2021-02-11T10:17:00Z">
                <w:rPr>
                  <w:rFonts w:ascii="Cambria Math" w:eastAsiaTheme="minorEastAsia" w:hAnsi="Cambria Math" w:cstheme="minorBidi"/>
                  <w:sz w:val="20"/>
                  <w:szCs w:val="20"/>
                </w:rPr>
              </w:rPrChange>
            </w:rPr>
            <m:t>∆</m:t>
          </m:r>
          <m:sSub>
            <m:sSubPr>
              <m:ctrlPr>
                <w:rPr>
                  <w:rFonts w:ascii="Cambria Math" w:eastAsiaTheme="minorEastAsia" w:hAnsi="Cambria Math" w:cstheme="minorBidi"/>
                  <w:i/>
                  <w:sz w:val="24"/>
                  <w:szCs w:val="24"/>
                  <w:rPrChange w:id="1092"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093" w:author="Wu Donghai" w:date="2021-02-11T10:17:00Z">
                    <w:rPr>
                      <w:rFonts w:ascii="Cambria Math" w:eastAsiaTheme="minorEastAsia" w:hAnsi="Cambria Math" w:cstheme="minorBidi"/>
                      <w:sz w:val="20"/>
                      <w:szCs w:val="20"/>
                    </w:rPr>
                  </w:rPrChange>
                </w:rPr>
                <m:t>T</m:t>
              </m:r>
            </m:e>
            <m:sub>
              <m:r>
                <w:rPr>
                  <w:rFonts w:ascii="Cambria Math" w:eastAsiaTheme="minorEastAsia" w:hAnsi="Cambria Math" w:cstheme="minorBidi"/>
                  <w:sz w:val="24"/>
                  <w:szCs w:val="24"/>
                  <w:rPrChange w:id="1094" w:author="Wu Donghai" w:date="2021-02-11T10:17:00Z">
                    <w:rPr>
                      <w:rFonts w:ascii="Cambria Math" w:eastAsiaTheme="minorEastAsia" w:hAnsi="Cambria Math" w:cstheme="minorBidi"/>
                      <w:sz w:val="20"/>
                      <w:szCs w:val="20"/>
                    </w:rPr>
                  </w:rPrChange>
                </w:rPr>
                <m:t>a</m:t>
              </m:r>
            </m:sub>
          </m:sSub>
          <m:r>
            <w:rPr>
              <w:rFonts w:ascii="Cambria Math" w:eastAsiaTheme="minorEastAsia" w:hAnsi="Cambria Math" w:cstheme="minorBidi"/>
              <w:sz w:val="24"/>
              <w:szCs w:val="24"/>
              <w:rPrChange w:id="1095" w:author="Wu Donghai" w:date="2021-02-11T10:17:00Z">
                <w:rPr>
                  <w:rFonts w:ascii="Cambria Math" w:eastAsiaTheme="minorEastAsia" w:hAnsi="Cambria Math" w:cstheme="minorBidi"/>
                  <w:sz w:val="20"/>
                  <w:szCs w:val="20"/>
                </w:rPr>
              </w:rPrChange>
            </w:rPr>
            <m:t>-</m:t>
          </m:r>
          <m:r>
            <w:rPr>
              <w:rFonts w:ascii="Cambria Math" w:hAnsi="Cambria Math"/>
              <w:sz w:val="24"/>
              <w:szCs w:val="24"/>
              <w:rPrChange w:id="1096" w:author="Wu Donghai" w:date="2021-02-11T10:17:00Z">
                <w:rPr>
                  <w:rFonts w:ascii="Cambria Math" w:hAnsi="Cambria Math"/>
                  <w:sz w:val="20"/>
                  <w:szCs w:val="20"/>
                </w:rPr>
              </w:rPrChange>
            </w:rPr>
            <m:t>4</m:t>
          </m:r>
          <m:sSub>
            <m:sSubPr>
              <m:ctrlPr>
                <w:rPr>
                  <w:rFonts w:ascii="Cambria Math" w:eastAsiaTheme="minorEastAsia" w:hAnsi="Cambria Math" w:cstheme="minorBidi"/>
                  <w:i/>
                  <w:sz w:val="24"/>
                  <w:szCs w:val="24"/>
                  <w:rPrChange w:id="1097"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098" w:author="Wu Donghai" w:date="2021-02-11T10:17:00Z">
                    <w:rPr>
                      <w:rFonts w:ascii="Cambria Math" w:hAnsi="Cambria Math"/>
                      <w:sz w:val="20"/>
                      <w:szCs w:val="20"/>
                    </w:rPr>
                  </w:rPrChange>
                </w:rPr>
                <m:t>σε</m:t>
              </m:r>
            </m:e>
            <m:sub>
              <m:r>
                <w:rPr>
                  <w:rFonts w:ascii="Cambria Math" w:hAnsi="Cambria Math"/>
                  <w:sz w:val="24"/>
                  <w:szCs w:val="24"/>
                  <w:rPrChange w:id="1099" w:author="Wu Donghai" w:date="2021-02-11T10:17:00Z">
                    <w:rPr>
                      <w:rFonts w:ascii="Cambria Math" w:hAnsi="Cambria Math"/>
                      <w:sz w:val="20"/>
                      <w:szCs w:val="20"/>
                    </w:rPr>
                  </w:rPrChange>
                </w:rPr>
                <m:t>s</m:t>
              </m:r>
            </m:sub>
          </m:sSub>
          <m:sSubSup>
            <m:sSubSupPr>
              <m:ctrlPr>
                <w:rPr>
                  <w:rFonts w:ascii="Cambria Math" w:eastAsiaTheme="minorEastAsia" w:hAnsi="Cambria Math" w:cstheme="minorBidi"/>
                  <w:i/>
                  <w:sz w:val="24"/>
                  <w:szCs w:val="24"/>
                  <w:rPrChange w:id="1100" w:author="Wu Donghai" w:date="2021-02-11T10:17:00Z">
                    <w:rPr>
                      <w:rFonts w:ascii="Cambria Math" w:eastAsiaTheme="minorEastAsia" w:hAnsi="Cambria Math" w:cstheme="minorBidi"/>
                      <w:i/>
                      <w:sz w:val="20"/>
                      <w:szCs w:val="20"/>
                    </w:rPr>
                  </w:rPrChange>
                </w:rPr>
              </m:ctrlPr>
            </m:sSubSupPr>
            <m:e>
              <m:r>
                <w:rPr>
                  <w:rFonts w:ascii="Cambria Math" w:hAnsi="Cambria Math"/>
                  <w:sz w:val="24"/>
                  <w:szCs w:val="24"/>
                  <w:rPrChange w:id="1101" w:author="Wu Donghai" w:date="2021-02-11T10:17:00Z">
                    <w:rPr>
                      <w:rFonts w:ascii="Cambria Math" w:hAnsi="Cambria Math"/>
                      <w:sz w:val="20"/>
                      <w:szCs w:val="20"/>
                    </w:rPr>
                  </w:rPrChange>
                </w:rPr>
                <m:t>T</m:t>
              </m:r>
            </m:e>
            <m:sub>
              <m:r>
                <w:rPr>
                  <w:rFonts w:ascii="Cambria Math" w:hAnsi="Cambria Math"/>
                  <w:sz w:val="24"/>
                  <w:szCs w:val="24"/>
                  <w:rPrChange w:id="1102" w:author="Wu Donghai" w:date="2021-02-11T10:17:00Z">
                    <w:rPr>
                      <w:rFonts w:ascii="Cambria Math" w:hAnsi="Cambria Math"/>
                      <w:sz w:val="20"/>
                      <w:szCs w:val="20"/>
                    </w:rPr>
                  </w:rPrChange>
                </w:rPr>
                <m:t>s</m:t>
              </m:r>
            </m:sub>
            <m:sup>
              <m:r>
                <w:rPr>
                  <w:rFonts w:ascii="Cambria Math" w:hAnsi="Cambria Math"/>
                  <w:sz w:val="24"/>
                  <w:szCs w:val="24"/>
                  <w:rPrChange w:id="1103" w:author="Wu Donghai" w:date="2021-02-11T10:17:00Z">
                    <w:rPr>
                      <w:rFonts w:ascii="Cambria Math" w:hAnsi="Cambria Math"/>
                      <w:sz w:val="20"/>
                      <w:szCs w:val="20"/>
                    </w:rPr>
                  </w:rPrChange>
                </w:rPr>
                <m:t>3</m:t>
              </m:r>
            </m:sup>
          </m:sSubSup>
          <m:r>
            <w:rPr>
              <w:rFonts w:ascii="Cambria Math" w:eastAsiaTheme="minorEastAsia" w:hAnsi="Cambria Math" w:cstheme="minorBidi"/>
              <w:sz w:val="24"/>
              <w:szCs w:val="24"/>
              <w:rPrChange w:id="1104" w:author="Wu Donghai" w:date="2021-02-11T10:17:00Z">
                <w:rPr>
                  <w:rFonts w:ascii="Cambria Math" w:eastAsiaTheme="minorEastAsia" w:hAnsi="Cambria Math" w:cstheme="minorBidi"/>
                  <w:sz w:val="20"/>
                  <w:szCs w:val="20"/>
                </w:rPr>
              </w:rPrChange>
            </w:rPr>
            <m:t>∆</m:t>
          </m:r>
          <m:sSub>
            <m:sSubPr>
              <m:ctrlPr>
                <w:rPr>
                  <w:rFonts w:ascii="Cambria Math" w:eastAsiaTheme="minorEastAsia" w:hAnsi="Cambria Math" w:cstheme="minorBidi"/>
                  <w:i/>
                  <w:sz w:val="24"/>
                  <w:szCs w:val="24"/>
                  <w:rPrChange w:id="1105"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106" w:author="Wu Donghai" w:date="2021-02-11T10:17:00Z">
                    <w:rPr>
                      <w:rFonts w:ascii="Cambria Math" w:eastAsiaTheme="minorEastAsia" w:hAnsi="Cambria Math" w:cstheme="minorBidi"/>
                      <w:sz w:val="20"/>
                      <w:szCs w:val="20"/>
                    </w:rPr>
                  </w:rPrChange>
                </w:rPr>
                <m:t>T</m:t>
              </m:r>
            </m:e>
            <m:sub>
              <m:r>
                <w:rPr>
                  <w:rFonts w:ascii="Cambria Math" w:eastAsiaTheme="minorEastAsia" w:hAnsi="Cambria Math" w:cstheme="minorBidi"/>
                  <w:sz w:val="24"/>
                  <w:szCs w:val="24"/>
                  <w:rPrChange w:id="1107" w:author="Wu Donghai" w:date="2021-02-11T10:17:00Z">
                    <w:rPr>
                      <w:rFonts w:ascii="Cambria Math" w:eastAsiaTheme="minorEastAsia" w:hAnsi="Cambria Math" w:cstheme="minorBidi"/>
                      <w:sz w:val="20"/>
                      <w:szCs w:val="20"/>
                    </w:rPr>
                  </w:rPrChange>
                </w:rPr>
                <m:t>s</m:t>
              </m:r>
            </m:sub>
          </m:sSub>
          <m:r>
            <w:rPr>
              <w:rFonts w:ascii="Cambria Math" w:eastAsiaTheme="minorEastAsia" w:hAnsi="Cambria Math" w:cstheme="minorBidi"/>
              <w:sz w:val="24"/>
              <w:szCs w:val="24"/>
              <w:rPrChange w:id="1108" w:author="Wu Donghai" w:date="2021-02-11T10:17:00Z">
                <w:rPr>
                  <w:rFonts w:ascii="Cambria Math" w:eastAsiaTheme="minorEastAsia" w:hAnsi="Cambria Math" w:cstheme="minorBidi"/>
                  <w:sz w:val="20"/>
                  <w:szCs w:val="20"/>
                </w:rPr>
              </w:rPrChange>
            </w:rPr>
            <m:t>-</m:t>
          </m:r>
        </m:oMath>
      </m:oMathPara>
    </w:p>
    <w:p w14:paraId="7B2177B5" w14:textId="77777777" w:rsidR="00757628" w:rsidRPr="00680C79" w:rsidRDefault="00757628" w:rsidP="00680C79">
      <w:pPr>
        <w:pStyle w:val="a"/>
        <w:spacing w:before="156" w:after="156" w:line="360" w:lineRule="auto"/>
        <w:ind w:firstLine="480"/>
        <w:rPr>
          <w:sz w:val="24"/>
          <w:szCs w:val="24"/>
          <w:rPrChange w:id="1109" w:author="Wu Donghai" w:date="2021-02-11T10:17:00Z">
            <w:rPr>
              <w:sz w:val="20"/>
              <w:szCs w:val="20"/>
            </w:rPr>
          </w:rPrChange>
        </w:rPr>
        <w:pPrChange w:id="1110" w:author="Wu Donghai" w:date="2021-02-11T10:19:00Z">
          <w:pPr>
            <w:pStyle w:val="a"/>
            <w:spacing w:before="156" w:after="156"/>
            <w:ind w:firstLine="400"/>
          </w:pPr>
        </w:pPrChange>
      </w:pPr>
      <w:r w:rsidRPr="00680C79">
        <w:rPr>
          <w:rFonts w:eastAsiaTheme="minorEastAsia" w:cstheme="minorBidi"/>
          <w:sz w:val="24"/>
          <w:szCs w:val="24"/>
          <w:rPrChange w:id="1111" w:author="Wu Donghai" w:date="2021-02-11T10:17:00Z">
            <w:rPr>
              <w:rFonts w:eastAsiaTheme="minorEastAsia" w:cstheme="minorBidi"/>
              <w:sz w:val="20"/>
              <w:szCs w:val="20"/>
            </w:rPr>
          </w:rPrChange>
        </w:rPr>
        <w:t xml:space="preserve">                        </w:t>
      </w:r>
      <m:oMath>
        <m:f>
          <m:fPr>
            <m:ctrlPr>
              <w:rPr>
                <w:rFonts w:ascii="Cambria Math" w:eastAsiaTheme="minorEastAsia" w:hAnsi="Cambria Math" w:cstheme="minorBidi"/>
                <w:i/>
                <w:sz w:val="24"/>
                <w:szCs w:val="24"/>
                <w:rPrChange w:id="1112" w:author="Wu Donghai" w:date="2021-02-11T10:17:00Z">
                  <w:rPr>
                    <w:rFonts w:ascii="Cambria Math" w:eastAsiaTheme="minorEastAsia" w:hAnsi="Cambria Math" w:cstheme="minorBidi"/>
                    <w:i/>
                    <w:sz w:val="20"/>
                    <w:szCs w:val="20"/>
                  </w:rPr>
                </w:rPrChange>
              </w:rPr>
            </m:ctrlPr>
          </m:fPr>
          <m:num>
            <m:r>
              <w:rPr>
                <w:rFonts w:ascii="Cambria Math" w:hAnsi="Cambria Math"/>
                <w:sz w:val="24"/>
                <w:szCs w:val="24"/>
                <w:rPrChange w:id="1113" w:author="Wu Donghai" w:date="2021-02-11T10:17:00Z">
                  <w:rPr>
                    <w:rFonts w:ascii="Cambria Math" w:hAnsi="Cambria Math"/>
                    <w:sz w:val="20"/>
                    <w:szCs w:val="20"/>
                  </w:rPr>
                </w:rPrChange>
              </w:rPr>
              <m:t>ρ</m:t>
            </m:r>
            <m:sSub>
              <m:sSubPr>
                <m:ctrlPr>
                  <w:rPr>
                    <w:rFonts w:ascii="Cambria Math" w:eastAsiaTheme="minorEastAsia" w:hAnsi="Cambria Math" w:cstheme="minorBidi"/>
                    <w:i/>
                    <w:sz w:val="24"/>
                    <w:szCs w:val="24"/>
                    <w:rPrChange w:id="1114"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115" w:author="Wu Donghai" w:date="2021-02-11T10:17:00Z">
                      <w:rPr>
                        <w:rFonts w:ascii="Cambria Math" w:hAnsi="Cambria Math"/>
                        <w:sz w:val="20"/>
                        <w:szCs w:val="20"/>
                      </w:rPr>
                    </w:rPrChange>
                  </w:rPr>
                  <m:t>c</m:t>
                </m:r>
              </m:e>
              <m:sub>
                <m:r>
                  <w:rPr>
                    <w:rFonts w:ascii="Cambria Math" w:hAnsi="Cambria Math"/>
                    <w:sz w:val="24"/>
                    <w:szCs w:val="24"/>
                    <w:rPrChange w:id="1116" w:author="Wu Donghai" w:date="2021-02-11T10:17:00Z">
                      <w:rPr>
                        <w:rFonts w:ascii="Cambria Math" w:hAnsi="Cambria Math"/>
                        <w:sz w:val="20"/>
                        <w:szCs w:val="20"/>
                      </w:rPr>
                    </w:rPrChange>
                  </w:rPr>
                  <m:t>p</m:t>
                </m:r>
              </m:sub>
            </m:sSub>
          </m:num>
          <m:den>
            <m:sSub>
              <m:sSubPr>
                <m:ctrlPr>
                  <w:rPr>
                    <w:rFonts w:ascii="Cambria Math" w:eastAsiaTheme="minorEastAsia" w:hAnsi="Cambria Math" w:cstheme="minorBidi"/>
                    <w:i/>
                    <w:sz w:val="24"/>
                    <w:szCs w:val="24"/>
                    <w:rPrChange w:id="1117"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118" w:author="Wu Donghai" w:date="2021-02-11T10:17:00Z">
                      <w:rPr>
                        <w:rFonts w:ascii="Cambria Math" w:hAnsi="Cambria Math"/>
                        <w:sz w:val="20"/>
                        <w:szCs w:val="20"/>
                      </w:rPr>
                    </w:rPrChange>
                  </w:rPr>
                  <m:t>r</m:t>
                </m:r>
              </m:e>
              <m:sub>
                <m:r>
                  <w:rPr>
                    <w:rFonts w:ascii="Cambria Math" w:hAnsi="Cambria Math"/>
                    <w:sz w:val="24"/>
                    <w:szCs w:val="24"/>
                    <w:rPrChange w:id="1119" w:author="Wu Donghai" w:date="2021-02-11T10:17:00Z">
                      <w:rPr>
                        <w:rFonts w:ascii="Cambria Math" w:hAnsi="Cambria Math"/>
                        <w:sz w:val="20"/>
                        <w:szCs w:val="20"/>
                      </w:rPr>
                    </w:rPrChange>
                  </w:rPr>
                  <m:t>a</m:t>
                </m:r>
              </m:sub>
            </m:sSub>
          </m:den>
        </m:f>
        <m:r>
          <w:rPr>
            <w:rFonts w:ascii="Cambria Math" w:eastAsiaTheme="minorEastAsia" w:hAnsi="Cambria Math" w:cstheme="minorBidi"/>
            <w:sz w:val="24"/>
            <w:szCs w:val="24"/>
            <w:rPrChange w:id="1120" w:author="Wu Donghai" w:date="2021-02-11T10:17:00Z">
              <w:rPr>
                <w:rFonts w:ascii="Cambria Math" w:eastAsiaTheme="minorEastAsia" w:hAnsi="Cambria Math" w:cstheme="minorBidi"/>
                <w:sz w:val="20"/>
                <w:szCs w:val="20"/>
              </w:rPr>
            </w:rPrChange>
          </w:rPr>
          <m:t>∆</m:t>
        </m:r>
        <m:sSub>
          <m:sSubPr>
            <m:ctrlPr>
              <w:rPr>
                <w:rFonts w:ascii="Cambria Math" w:eastAsiaTheme="minorEastAsia" w:hAnsi="Cambria Math" w:cstheme="minorBidi"/>
                <w:i/>
                <w:sz w:val="24"/>
                <w:szCs w:val="24"/>
                <w:rPrChange w:id="1121"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122" w:author="Wu Donghai" w:date="2021-02-11T10:17:00Z">
                  <w:rPr>
                    <w:rFonts w:ascii="Cambria Math" w:eastAsiaTheme="minorEastAsia" w:hAnsi="Cambria Math" w:cstheme="minorBidi"/>
                    <w:sz w:val="20"/>
                    <w:szCs w:val="20"/>
                  </w:rPr>
                </w:rPrChange>
              </w:rPr>
              <m:t>T</m:t>
            </m:r>
          </m:e>
          <m:sub>
            <m:r>
              <w:rPr>
                <w:rFonts w:ascii="Cambria Math" w:eastAsiaTheme="minorEastAsia" w:hAnsi="Cambria Math" w:cstheme="minorBidi"/>
                <w:sz w:val="24"/>
                <w:szCs w:val="24"/>
                <w:rPrChange w:id="1123" w:author="Wu Donghai" w:date="2021-02-11T10:17:00Z">
                  <w:rPr>
                    <w:rFonts w:ascii="Cambria Math" w:eastAsiaTheme="minorEastAsia" w:hAnsi="Cambria Math" w:cstheme="minorBidi"/>
                    <w:sz w:val="20"/>
                    <w:szCs w:val="20"/>
                  </w:rPr>
                </w:rPrChange>
              </w:rPr>
              <m:t>s</m:t>
            </m:r>
          </m:sub>
        </m:sSub>
        <m:r>
          <w:rPr>
            <w:rFonts w:ascii="Cambria Math" w:eastAsiaTheme="minorEastAsia" w:hAnsi="Cambria Math" w:cstheme="minorBidi"/>
            <w:sz w:val="24"/>
            <w:szCs w:val="24"/>
            <w:rPrChange w:id="1124" w:author="Wu Donghai" w:date="2021-02-11T10:17:00Z">
              <w:rPr>
                <w:rFonts w:ascii="Cambria Math" w:eastAsiaTheme="minorEastAsia" w:hAnsi="Cambria Math" w:cstheme="minorBidi"/>
                <w:sz w:val="20"/>
                <w:szCs w:val="20"/>
              </w:rPr>
            </w:rPrChange>
          </w:rPr>
          <m:t>+</m:t>
        </m:r>
        <m:f>
          <m:fPr>
            <m:ctrlPr>
              <w:rPr>
                <w:rFonts w:ascii="Cambria Math" w:eastAsiaTheme="minorEastAsia" w:hAnsi="Cambria Math" w:cstheme="minorBidi"/>
                <w:i/>
                <w:sz w:val="24"/>
                <w:szCs w:val="24"/>
                <w:rPrChange w:id="1125" w:author="Wu Donghai" w:date="2021-02-11T10:17:00Z">
                  <w:rPr>
                    <w:rFonts w:ascii="Cambria Math" w:eastAsiaTheme="minorEastAsia" w:hAnsi="Cambria Math" w:cstheme="minorBidi"/>
                    <w:i/>
                    <w:sz w:val="20"/>
                    <w:szCs w:val="20"/>
                  </w:rPr>
                </w:rPrChange>
              </w:rPr>
            </m:ctrlPr>
          </m:fPr>
          <m:num>
            <m:r>
              <w:rPr>
                <w:rFonts w:ascii="Cambria Math" w:hAnsi="Cambria Math"/>
                <w:sz w:val="24"/>
                <w:szCs w:val="24"/>
                <w:rPrChange w:id="1126" w:author="Wu Donghai" w:date="2021-02-11T10:17:00Z">
                  <w:rPr>
                    <w:rFonts w:ascii="Cambria Math" w:hAnsi="Cambria Math"/>
                    <w:sz w:val="20"/>
                    <w:szCs w:val="20"/>
                  </w:rPr>
                </w:rPrChange>
              </w:rPr>
              <m:t>ρ</m:t>
            </m:r>
            <m:sSub>
              <m:sSubPr>
                <m:ctrlPr>
                  <w:rPr>
                    <w:rFonts w:ascii="Cambria Math" w:eastAsiaTheme="minorEastAsia" w:hAnsi="Cambria Math" w:cstheme="minorBidi"/>
                    <w:i/>
                    <w:sz w:val="24"/>
                    <w:szCs w:val="24"/>
                    <w:rPrChange w:id="1127"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128" w:author="Wu Donghai" w:date="2021-02-11T10:17:00Z">
                      <w:rPr>
                        <w:rFonts w:ascii="Cambria Math" w:hAnsi="Cambria Math"/>
                        <w:sz w:val="20"/>
                        <w:szCs w:val="20"/>
                      </w:rPr>
                    </w:rPrChange>
                  </w:rPr>
                  <m:t>c</m:t>
                </m:r>
              </m:e>
              <m:sub>
                <m:r>
                  <w:rPr>
                    <w:rFonts w:ascii="Cambria Math" w:hAnsi="Cambria Math"/>
                    <w:sz w:val="24"/>
                    <w:szCs w:val="24"/>
                    <w:rPrChange w:id="1129" w:author="Wu Donghai" w:date="2021-02-11T10:17:00Z">
                      <w:rPr>
                        <w:rFonts w:ascii="Cambria Math" w:hAnsi="Cambria Math"/>
                        <w:sz w:val="20"/>
                        <w:szCs w:val="20"/>
                      </w:rPr>
                    </w:rPrChange>
                  </w:rPr>
                  <m:t>p</m:t>
                </m:r>
              </m:sub>
            </m:sSub>
          </m:num>
          <m:den>
            <m:sSub>
              <m:sSubPr>
                <m:ctrlPr>
                  <w:rPr>
                    <w:rFonts w:ascii="Cambria Math" w:eastAsiaTheme="minorEastAsia" w:hAnsi="Cambria Math" w:cstheme="minorBidi"/>
                    <w:i/>
                    <w:sz w:val="24"/>
                    <w:szCs w:val="24"/>
                    <w:rPrChange w:id="1130"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131" w:author="Wu Donghai" w:date="2021-02-11T10:17:00Z">
                      <w:rPr>
                        <w:rFonts w:ascii="Cambria Math" w:hAnsi="Cambria Math"/>
                        <w:sz w:val="20"/>
                        <w:szCs w:val="20"/>
                      </w:rPr>
                    </w:rPrChange>
                  </w:rPr>
                  <m:t>r</m:t>
                </m:r>
              </m:e>
              <m:sub>
                <m:r>
                  <w:rPr>
                    <w:rFonts w:ascii="Cambria Math" w:hAnsi="Cambria Math"/>
                    <w:sz w:val="24"/>
                    <w:szCs w:val="24"/>
                    <w:rPrChange w:id="1132" w:author="Wu Donghai" w:date="2021-02-11T10:17:00Z">
                      <w:rPr>
                        <w:rFonts w:ascii="Cambria Math" w:hAnsi="Cambria Math"/>
                        <w:sz w:val="20"/>
                        <w:szCs w:val="20"/>
                      </w:rPr>
                    </w:rPrChange>
                  </w:rPr>
                  <m:t>a</m:t>
                </m:r>
              </m:sub>
            </m:sSub>
          </m:den>
        </m:f>
        <m:r>
          <w:rPr>
            <w:rFonts w:ascii="Cambria Math" w:eastAsiaTheme="minorEastAsia" w:hAnsi="Cambria Math" w:cstheme="minorBidi"/>
            <w:sz w:val="24"/>
            <w:szCs w:val="24"/>
            <w:rPrChange w:id="1133" w:author="Wu Donghai" w:date="2021-02-11T10:17:00Z">
              <w:rPr>
                <w:rFonts w:ascii="Cambria Math" w:eastAsiaTheme="minorEastAsia" w:hAnsi="Cambria Math" w:cstheme="minorBidi"/>
                <w:sz w:val="20"/>
                <w:szCs w:val="20"/>
              </w:rPr>
            </w:rPrChange>
          </w:rPr>
          <m:t>∆</m:t>
        </m:r>
        <m:sSub>
          <m:sSubPr>
            <m:ctrlPr>
              <w:rPr>
                <w:rFonts w:ascii="Cambria Math" w:eastAsiaTheme="minorEastAsia" w:hAnsi="Cambria Math" w:cstheme="minorBidi"/>
                <w:i/>
                <w:sz w:val="24"/>
                <w:szCs w:val="24"/>
                <w:rPrChange w:id="1134"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135" w:author="Wu Donghai" w:date="2021-02-11T10:17:00Z">
                  <w:rPr>
                    <w:rFonts w:ascii="Cambria Math" w:eastAsiaTheme="minorEastAsia" w:hAnsi="Cambria Math" w:cstheme="minorBidi"/>
                    <w:sz w:val="20"/>
                    <w:szCs w:val="20"/>
                  </w:rPr>
                </w:rPrChange>
              </w:rPr>
              <m:t>T</m:t>
            </m:r>
          </m:e>
          <m:sub>
            <m:r>
              <w:rPr>
                <w:rFonts w:ascii="Cambria Math" w:eastAsiaTheme="minorEastAsia" w:hAnsi="Cambria Math" w:cstheme="minorBidi"/>
                <w:sz w:val="24"/>
                <w:szCs w:val="24"/>
                <w:rPrChange w:id="1136" w:author="Wu Donghai" w:date="2021-02-11T10:17:00Z">
                  <w:rPr>
                    <w:rFonts w:ascii="Cambria Math" w:eastAsiaTheme="minorEastAsia" w:hAnsi="Cambria Math" w:cstheme="minorBidi"/>
                    <w:sz w:val="20"/>
                    <w:szCs w:val="20"/>
                  </w:rPr>
                </w:rPrChange>
              </w:rPr>
              <m:t>a</m:t>
            </m:r>
          </m:sub>
        </m:sSub>
        <m:r>
          <w:rPr>
            <w:rFonts w:ascii="Cambria Math" w:eastAsiaTheme="minorEastAsia" w:hAnsi="Cambria Math" w:cstheme="minorBidi"/>
            <w:sz w:val="24"/>
            <w:szCs w:val="24"/>
            <w:rPrChange w:id="1137" w:author="Wu Donghai" w:date="2021-02-11T10:17:00Z">
              <w:rPr>
                <w:rFonts w:ascii="Cambria Math" w:eastAsiaTheme="minorEastAsia" w:hAnsi="Cambria Math" w:cstheme="minorBidi"/>
                <w:sz w:val="20"/>
                <w:szCs w:val="20"/>
              </w:rPr>
            </w:rPrChange>
          </w:rPr>
          <m:t>+</m:t>
        </m:r>
        <m:f>
          <m:fPr>
            <m:ctrlPr>
              <w:rPr>
                <w:rFonts w:ascii="Cambria Math" w:eastAsiaTheme="minorEastAsia" w:hAnsi="Cambria Math" w:cstheme="minorBidi"/>
                <w:i/>
                <w:sz w:val="24"/>
                <w:szCs w:val="24"/>
                <w:rPrChange w:id="1138" w:author="Wu Donghai" w:date="2021-02-11T10:17:00Z">
                  <w:rPr>
                    <w:rFonts w:ascii="Cambria Math" w:eastAsiaTheme="minorEastAsia" w:hAnsi="Cambria Math" w:cstheme="minorBidi"/>
                    <w:i/>
                    <w:sz w:val="20"/>
                    <w:szCs w:val="20"/>
                  </w:rPr>
                </w:rPrChange>
              </w:rPr>
            </m:ctrlPr>
          </m:fPr>
          <m:num>
            <m:r>
              <w:rPr>
                <w:rFonts w:ascii="Cambria Math" w:hAnsi="Cambria Math"/>
                <w:sz w:val="24"/>
                <w:szCs w:val="24"/>
                <w:rPrChange w:id="1139" w:author="Wu Donghai" w:date="2021-02-11T10:17:00Z">
                  <w:rPr>
                    <w:rFonts w:ascii="Cambria Math" w:hAnsi="Cambria Math"/>
                    <w:sz w:val="20"/>
                    <w:szCs w:val="20"/>
                  </w:rPr>
                </w:rPrChange>
              </w:rPr>
              <m:t>ρ</m:t>
            </m:r>
            <m:sSub>
              <m:sSubPr>
                <m:ctrlPr>
                  <w:rPr>
                    <w:rFonts w:ascii="Cambria Math" w:eastAsiaTheme="minorEastAsia" w:hAnsi="Cambria Math" w:cstheme="minorBidi"/>
                    <w:i/>
                    <w:sz w:val="24"/>
                    <w:szCs w:val="24"/>
                    <w:rPrChange w:id="1140"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141" w:author="Wu Donghai" w:date="2021-02-11T10:17:00Z">
                      <w:rPr>
                        <w:rFonts w:ascii="Cambria Math" w:hAnsi="Cambria Math"/>
                        <w:sz w:val="20"/>
                        <w:szCs w:val="20"/>
                      </w:rPr>
                    </w:rPrChange>
                  </w:rPr>
                  <m:t>c</m:t>
                </m:r>
              </m:e>
              <m:sub>
                <m:r>
                  <w:rPr>
                    <w:rFonts w:ascii="Cambria Math" w:hAnsi="Cambria Math"/>
                    <w:sz w:val="24"/>
                    <w:szCs w:val="24"/>
                    <w:rPrChange w:id="1142" w:author="Wu Donghai" w:date="2021-02-11T10:17:00Z">
                      <w:rPr>
                        <w:rFonts w:ascii="Cambria Math" w:hAnsi="Cambria Math"/>
                        <w:sz w:val="20"/>
                        <w:szCs w:val="20"/>
                      </w:rPr>
                    </w:rPrChange>
                  </w:rPr>
                  <m:t>p</m:t>
                </m:r>
              </m:sub>
            </m:sSub>
          </m:num>
          <m:den>
            <m:sSubSup>
              <m:sSubSupPr>
                <m:ctrlPr>
                  <w:rPr>
                    <w:rFonts w:ascii="Cambria Math" w:eastAsiaTheme="minorEastAsia" w:hAnsi="Cambria Math" w:cstheme="minorBidi"/>
                    <w:i/>
                    <w:sz w:val="24"/>
                    <w:szCs w:val="24"/>
                    <w:rPrChange w:id="1143" w:author="Wu Donghai" w:date="2021-02-11T10:17:00Z">
                      <w:rPr>
                        <w:rFonts w:ascii="Cambria Math" w:eastAsiaTheme="minorEastAsia" w:hAnsi="Cambria Math" w:cstheme="minorBidi"/>
                        <w:i/>
                        <w:sz w:val="20"/>
                        <w:szCs w:val="20"/>
                      </w:rPr>
                    </w:rPrChange>
                  </w:rPr>
                </m:ctrlPr>
              </m:sSubSupPr>
              <m:e>
                <m:r>
                  <w:rPr>
                    <w:rFonts w:ascii="Cambria Math" w:eastAsiaTheme="minorEastAsia" w:hAnsi="Cambria Math" w:cstheme="minorBidi"/>
                    <w:sz w:val="24"/>
                    <w:szCs w:val="24"/>
                    <w:rPrChange w:id="1144" w:author="Wu Donghai" w:date="2021-02-11T10:17:00Z">
                      <w:rPr>
                        <w:rFonts w:ascii="Cambria Math" w:eastAsiaTheme="minorEastAsia" w:hAnsi="Cambria Math" w:cstheme="minorBidi"/>
                        <w:sz w:val="20"/>
                        <w:szCs w:val="20"/>
                      </w:rPr>
                    </w:rPrChange>
                  </w:rPr>
                  <m:t>r</m:t>
                </m:r>
              </m:e>
              <m:sub>
                <m:r>
                  <w:rPr>
                    <w:rFonts w:ascii="Cambria Math" w:eastAsiaTheme="minorEastAsia" w:hAnsi="Cambria Math" w:cstheme="minorBidi"/>
                    <w:sz w:val="24"/>
                    <w:szCs w:val="24"/>
                    <w:rPrChange w:id="1145" w:author="Wu Donghai" w:date="2021-02-11T10:17:00Z">
                      <w:rPr>
                        <w:rFonts w:ascii="Cambria Math" w:eastAsiaTheme="minorEastAsia" w:hAnsi="Cambria Math" w:cstheme="minorBidi"/>
                        <w:sz w:val="20"/>
                        <w:szCs w:val="20"/>
                      </w:rPr>
                    </w:rPrChange>
                  </w:rPr>
                  <m:t>a</m:t>
                </m:r>
              </m:sub>
              <m:sup>
                <m:r>
                  <w:rPr>
                    <w:rFonts w:ascii="Cambria Math" w:eastAsiaTheme="minorEastAsia" w:hAnsi="Cambria Math" w:cstheme="minorBidi"/>
                    <w:sz w:val="24"/>
                    <w:szCs w:val="24"/>
                    <w:rPrChange w:id="1146" w:author="Wu Donghai" w:date="2021-02-11T10:17:00Z">
                      <w:rPr>
                        <w:rFonts w:ascii="Cambria Math" w:eastAsiaTheme="minorEastAsia" w:hAnsi="Cambria Math" w:cstheme="minorBidi"/>
                        <w:sz w:val="20"/>
                        <w:szCs w:val="20"/>
                      </w:rPr>
                    </w:rPrChange>
                  </w:rPr>
                  <m:t>2</m:t>
                </m:r>
              </m:sup>
            </m:sSubSup>
          </m:den>
        </m:f>
        <m:r>
          <w:rPr>
            <w:rFonts w:ascii="Cambria Math" w:eastAsiaTheme="minorEastAsia" w:hAnsi="Cambria Math" w:cstheme="minorBidi"/>
            <w:sz w:val="24"/>
            <w:szCs w:val="24"/>
            <w:rPrChange w:id="1147" w:author="Wu Donghai" w:date="2021-02-11T10:17:00Z">
              <w:rPr>
                <w:rFonts w:ascii="Cambria Math" w:eastAsiaTheme="minorEastAsia" w:hAnsi="Cambria Math" w:cstheme="minorBidi"/>
                <w:sz w:val="20"/>
                <w:szCs w:val="20"/>
              </w:rPr>
            </w:rPrChange>
          </w:rPr>
          <m:t>(</m:t>
        </m:r>
        <m:sSub>
          <m:sSubPr>
            <m:ctrlPr>
              <w:rPr>
                <w:rFonts w:ascii="Cambria Math" w:eastAsiaTheme="minorEastAsia" w:hAnsi="Cambria Math" w:cstheme="minorBidi"/>
                <w:i/>
                <w:sz w:val="24"/>
                <w:szCs w:val="24"/>
                <w:rPrChange w:id="1148"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149" w:author="Wu Donghai" w:date="2021-02-11T10:17:00Z">
                  <w:rPr>
                    <w:rFonts w:ascii="Cambria Math" w:eastAsiaTheme="minorEastAsia" w:hAnsi="Cambria Math" w:cstheme="minorBidi"/>
                    <w:sz w:val="20"/>
                    <w:szCs w:val="20"/>
                  </w:rPr>
                </w:rPrChange>
              </w:rPr>
              <m:t>T</m:t>
            </m:r>
          </m:e>
          <m:sub>
            <m:r>
              <w:rPr>
                <w:rFonts w:ascii="Cambria Math" w:eastAsiaTheme="minorEastAsia" w:hAnsi="Cambria Math" w:cstheme="minorBidi"/>
                <w:sz w:val="24"/>
                <w:szCs w:val="24"/>
                <w:rPrChange w:id="1150" w:author="Wu Donghai" w:date="2021-02-11T10:17:00Z">
                  <w:rPr>
                    <w:rFonts w:ascii="Cambria Math" w:eastAsiaTheme="minorEastAsia" w:hAnsi="Cambria Math" w:cstheme="minorBidi"/>
                    <w:sz w:val="20"/>
                    <w:szCs w:val="20"/>
                  </w:rPr>
                </w:rPrChange>
              </w:rPr>
              <m:t>s</m:t>
            </m:r>
          </m:sub>
        </m:sSub>
        <m:r>
          <w:rPr>
            <w:rFonts w:ascii="Cambria Math" w:eastAsiaTheme="minorEastAsia" w:hAnsi="Cambria Math" w:cstheme="minorBidi"/>
            <w:sz w:val="24"/>
            <w:szCs w:val="24"/>
            <w:rPrChange w:id="1151" w:author="Wu Donghai" w:date="2021-02-11T10:17:00Z">
              <w:rPr>
                <w:rFonts w:ascii="Cambria Math" w:eastAsiaTheme="minorEastAsia" w:hAnsi="Cambria Math" w:cstheme="minorBidi"/>
                <w:sz w:val="20"/>
                <w:szCs w:val="20"/>
              </w:rPr>
            </w:rPrChange>
          </w:rPr>
          <m:t>-</m:t>
        </m:r>
        <m:sSub>
          <m:sSubPr>
            <m:ctrlPr>
              <w:rPr>
                <w:rFonts w:ascii="Cambria Math" w:eastAsiaTheme="minorEastAsia" w:hAnsi="Cambria Math" w:cstheme="minorBidi"/>
                <w:i/>
                <w:sz w:val="24"/>
                <w:szCs w:val="24"/>
                <w:rPrChange w:id="1152"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153" w:author="Wu Donghai" w:date="2021-02-11T10:17:00Z">
                  <w:rPr>
                    <w:rFonts w:ascii="Cambria Math" w:eastAsiaTheme="minorEastAsia" w:hAnsi="Cambria Math" w:cstheme="minorBidi"/>
                    <w:sz w:val="20"/>
                    <w:szCs w:val="20"/>
                  </w:rPr>
                </w:rPrChange>
              </w:rPr>
              <m:t>T</m:t>
            </m:r>
          </m:e>
          <m:sub>
            <m:r>
              <w:rPr>
                <w:rFonts w:ascii="Cambria Math" w:eastAsiaTheme="minorEastAsia" w:hAnsi="Cambria Math" w:cstheme="minorBidi"/>
                <w:sz w:val="24"/>
                <w:szCs w:val="24"/>
                <w:rPrChange w:id="1154" w:author="Wu Donghai" w:date="2021-02-11T10:17:00Z">
                  <w:rPr>
                    <w:rFonts w:ascii="Cambria Math" w:eastAsiaTheme="minorEastAsia" w:hAnsi="Cambria Math" w:cstheme="minorBidi"/>
                    <w:sz w:val="20"/>
                    <w:szCs w:val="20"/>
                  </w:rPr>
                </w:rPrChange>
              </w:rPr>
              <m:t>a</m:t>
            </m:r>
          </m:sub>
        </m:sSub>
        <m:r>
          <w:rPr>
            <w:rFonts w:ascii="Cambria Math" w:eastAsiaTheme="minorEastAsia" w:hAnsi="Cambria Math" w:cstheme="minorBidi"/>
            <w:sz w:val="24"/>
            <w:szCs w:val="24"/>
            <w:rPrChange w:id="1155" w:author="Wu Donghai" w:date="2021-02-11T10:17:00Z">
              <w:rPr>
                <w:rFonts w:ascii="Cambria Math" w:eastAsiaTheme="minorEastAsia" w:hAnsi="Cambria Math" w:cstheme="minorBidi"/>
                <w:sz w:val="20"/>
                <w:szCs w:val="20"/>
              </w:rPr>
            </w:rPrChange>
          </w:rPr>
          <m:t>)∆</m:t>
        </m:r>
        <m:sSub>
          <m:sSubPr>
            <m:ctrlPr>
              <w:rPr>
                <w:rFonts w:ascii="Cambria Math" w:eastAsiaTheme="minorEastAsia" w:hAnsi="Cambria Math" w:cstheme="minorBidi"/>
                <w:i/>
                <w:sz w:val="24"/>
                <w:szCs w:val="24"/>
                <w:rPrChange w:id="1156"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157" w:author="Wu Donghai" w:date="2021-02-11T10:17:00Z">
                  <w:rPr>
                    <w:rFonts w:ascii="Cambria Math" w:eastAsiaTheme="minorEastAsia" w:hAnsi="Cambria Math" w:cstheme="minorBidi"/>
                    <w:sz w:val="20"/>
                    <w:szCs w:val="20"/>
                  </w:rPr>
                </w:rPrChange>
              </w:rPr>
              <m:t>r</m:t>
            </m:r>
          </m:e>
          <m:sub>
            <m:r>
              <w:rPr>
                <w:rFonts w:ascii="Cambria Math" w:eastAsiaTheme="minorEastAsia" w:hAnsi="Cambria Math" w:cstheme="minorBidi"/>
                <w:sz w:val="24"/>
                <w:szCs w:val="24"/>
                <w:rPrChange w:id="1158" w:author="Wu Donghai" w:date="2021-02-11T10:17:00Z">
                  <w:rPr>
                    <w:rFonts w:ascii="Cambria Math" w:eastAsiaTheme="minorEastAsia" w:hAnsi="Cambria Math" w:cstheme="minorBidi"/>
                    <w:sz w:val="20"/>
                    <w:szCs w:val="20"/>
                  </w:rPr>
                </w:rPrChange>
              </w:rPr>
              <m:t>a</m:t>
            </m:r>
          </m:sub>
        </m:sSub>
        <m:r>
          <w:rPr>
            <w:rFonts w:ascii="Cambria Math" w:eastAsiaTheme="minorEastAsia" w:hAnsi="Cambria Math" w:cstheme="minorBidi"/>
            <w:sz w:val="24"/>
            <w:szCs w:val="24"/>
            <w:rPrChange w:id="1159" w:author="Wu Donghai" w:date="2021-02-11T10:17:00Z">
              <w:rPr>
                <w:rFonts w:ascii="Cambria Math" w:eastAsiaTheme="minorEastAsia" w:hAnsi="Cambria Math" w:cstheme="minorBidi"/>
                <w:sz w:val="20"/>
                <w:szCs w:val="20"/>
              </w:rPr>
            </w:rPrChange>
          </w:rPr>
          <m:t>-∆LE</m:t>
        </m:r>
        <m:r>
          <w:rPr>
            <w:rFonts w:ascii="Cambria Math" w:hAnsi="Cambria Math"/>
            <w:sz w:val="24"/>
            <w:szCs w:val="24"/>
            <w:rPrChange w:id="1160" w:author="Wu Donghai" w:date="2021-02-11T10:17:00Z">
              <w:rPr>
                <w:rFonts w:ascii="Cambria Math" w:hAnsi="Cambria Math"/>
                <w:sz w:val="20"/>
                <w:szCs w:val="20"/>
              </w:rPr>
            </w:rPrChange>
          </w:rPr>
          <m:t>-∆G=0</m:t>
        </m:r>
      </m:oMath>
      <w:r w:rsidRPr="00680C79">
        <w:rPr>
          <w:rFonts w:eastAsiaTheme="minorEastAsia"/>
          <w:iCs/>
          <w:sz w:val="24"/>
          <w:szCs w:val="24"/>
          <w:rPrChange w:id="1161" w:author="Wu Donghai" w:date="2021-02-11T10:17:00Z">
            <w:rPr>
              <w:rFonts w:eastAsiaTheme="minorEastAsia"/>
              <w:iCs/>
              <w:sz w:val="20"/>
              <w:szCs w:val="20"/>
            </w:rPr>
          </w:rPrChange>
        </w:rPr>
        <w:tab/>
      </w:r>
      <w:r w:rsidRPr="00680C79">
        <w:rPr>
          <w:sz w:val="24"/>
          <w:szCs w:val="24"/>
          <w:rPrChange w:id="1162" w:author="Wu Donghai" w:date="2021-02-11T10:17:00Z">
            <w:rPr>
              <w:sz w:val="20"/>
              <w:szCs w:val="20"/>
            </w:rPr>
          </w:rPrChange>
        </w:rPr>
        <w:t>(7)</w:t>
      </w:r>
    </w:p>
    <w:p w14:paraId="4DFA48C0" w14:textId="77777777" w:rsidR="00757628" w:rsidRPr="00680C79" w:rsidRDefault="00757628" w:rsidP="00680C79">
      <w:pPr>
        <w:spacing w:line="360" w:lineRule="auto"/>
        <w:rPr>
          <w:sz w:val="24"/>
          <w:szCs w:val="24"/>
          <w:rPrChange w:id="1163" w:author="Wu Donghai" w:date="2021-02-11T10:17:00Z">
            <w:rPr/>
          </w:rPrChange>
        </w:rPr>
        <w:pPrChange w:id="1164" w:author="Wu Donghai" w:date="2021-02-11T10:19:00Z">
          <w:pPr/>
        </w:pPrChange>
      </w:pPr>
      <w:r w:rsidRPr="00680C79">
        <w:rPr>
          <w:sz w:val="24"/>
          <w:szCs w:val="24"/>
          <w:rPrChange w:id="1165" w:author="Wu Donghai" w:date="2021-02-11T10:17:00Z">
            <w:rPr/>
          </w:rPrChange>
        </w:rPr>
        <w:t xml:space="preserve">where </w:t>
      </w:r>
      <m:oMath>
        <m:r>
          <m:rPr>
            <m:sty m:val="p"/>
          </m:rPr>
          <w:rPr>
            <w:rFonts w:ascii="Cambria Math" w:hAnsi="Cambria Math"/>
            <w:sz w:val="24"/>
            <w:szCs w:val="24"/>
            <w:rPrChange w:id="1166" w:author="Wu Donghai" w:date="2021-02-11T10:17:00Z">
              <w:rPr>
                <w:rFonts w:ascii="Cambria Math" w:hAnsi="Cambria Math"/>
              </w:rPr>
            </w:rPrChange>
          </w:rPr>
          <m:t>∆</m:t>
        </m:r>
      </m:oMath>
      <w:r w:rsidRPr="00680C79">
        <w:rPr>
          <w:sz w:val="24"/>
          <w:szCs w:val="24"/>
          <w:rPrChange w:id="1167" w:author="Wu Donghai" w:date="2021-02-11T10:17:00Z">
            <w:rPr/>
          </w:rPrChange>
        </w:rPr>
        <w:t xml:space="preserve"> denotes a perturbation signal that represents the sensitivity of surface parameters to tree cover. By ignoring the minor terms such as the changes in </w:t>
      </w:r>
      <m:oMath>
        <m:r>
          <w:rPr>
            <w:rFonts w:ascii="Cambria Math" w:hAnsi="Cambria Math"/>
            <w:sz w:val="24"/>
            <w:szCs w:val="24"/>
            <w:rPrChange w:id="1168" w:author="Wu Donghai" w:date="2021-02-11T10:17:00Z">
              <w:rPr>
                <w:rFonts w:ascii="Cambria Math" w:hAnsi="Cambria Math"/>
              </w:rPr>
            </w:rPrChange>
          </w:rPr>
          <m:t>ε</m:t>
        </m:r>
      </m:oMath>
      <w:r w:rsidRPr="00680C79">
        <w:rPr>
          <w:sz w:val="24"/>
          <w:szCs w:val="24"/>
          <w:rPrChange w:id="1169" w:author="Wu Donghai" w:date="2021-02-11T10:17:00Z">
            <w:rPr/>
          </w:rPrChange>
        </w:rPr>
        <w:t xml:space="preserve"> and </w:t>
      </w:r>
      <m:oMath>
        <m:r>
          <w:rPr>
            <w:rFonts w:ascii="Cambria Math" w:hAnsi="Cambria Math"/>
            <w:sz w:val="24"/>
            <w:szCs w:val="24"/>
            <w:rPrChange w:id="1170" w:author="Wu Donghai" w:date="2021-02-11T10:17:00Z">
              <w:rPr>
                <w:rFonts w:ascii="Cambria Math" w:hAnsi="Cambria Math"/>
              </w:rPr>
            </w:rPrChange>
          </w:rPr>
          <m:t>G</m:t>
        </m:r>
      </m:oMath>
      <w:r w:rsidRPr="00680C79">
        <w:rPr>
          <w:sz w:val="24"/>
          <w:szCs w:val="24"/>
          <w:rPrChange w:id="1171" w:author="Wu Donghai" w:date="2021-02-11T10:17:00Z">
            <w:rPr/>
          </w:rPrChange>
        </w:rPr>
        <w:t xml:space="preserve"> (note that adding trees does not change the </w:t>
      </w:r>
      <m:oMath>
        <m:sSub>
          <m:sSubPr>
            <m:ctrlPr>
              <w:rPr>
                <w:rFonts w:ascii="Cambria Math" w:eastAsiaTheme="majorEastAsia" w:hAnsi="Cambria Math" w:cs="Times New Roman"/>
                <w:i/>
                <w:sz w:val="24"/>
                <w:szCs w:val="24"/>
                <w:rPrChange w:id="1172" w:author="Wu Donghai" w:date="2021-02-11T10:17:00Z">
                  <w:rPr>
                    <w:rFonts w:ascii="Cambria Math" w:eastAsiaTheme="majorEastAsia" w:hAnsi="Cambria Math" w:cs="Times New Roman"/>
                    <w:i/>
                    <w:szCs w:val="20"/>
                  </w:rPr>
                </w:rPrChange>
              </w:rPr>
            </m:ctrlPr>
          </m:sSubPr>
          <m:e>
            <m:r>
              <w:rPr>
                <w:rFonts w:ascii="Cambria Math" w:hAnsi="Cambria Math"/>
                <w:sz w:val="24"/>
                <w:szCs w:val="24"/>
                <w:rPrChange w:id="1173" w:author="Wu Donghai" w:date="2021-02-11T10:17:00Z">
                  <w:rPr>
                    <w:rFonts w:ascii="Cambria Math" w:hAnsi="Cambria Math"/>
                    <w:szCs w:val="20"/>
                  </w:rPr>
                </w:rPrChange>
              </w:rPr>
              <m:t>Q</m:t>
            </m:r>
          </m:e>
          <m:sub>
            <m:r>
              <w:rPr>
                <w:rFonts w:ascii="Cambria Math" w:hAnsi="Cambria Math"/>
                <w:sz w:val="24"/>
                <w:szCs w:val="24"/>
                <w:rPrChange w:id="1174" w:author="Wu Donghai" w:date="2021-02-11T10:17:00Z">
                  <w:rPr>
                    <w:rFonts w:ascii="Cambria Math" w:hAnsi="Cambria Math"/>
                    <w:szCs w:val="20"/>
                  </w:rPr>
                </w:rPrChange>
              </w:rPr>
              <m:t>ah</m:t>
            </m:r>
          </m:sub>
        </m:sSub>
      </m:oMath>
      <w:r w:rsidRPr="00680C79">
        <w:rPr>
          <w:sz w:val="24"/>
          <w:szCs w:val="24"/>
          <w:rPrChange w:id="1175" w:author="Wu Donghai" w:date="2021-02-11T10:17:00Z">
            <w:rPr/>
          </w:rPrChange>
        </w:rPr>
        <w:t xml:space="preserve">, making </w:t>
      </w:r>
      <m:oMath>
        <m:r>
          <m:rPr>
            <m:sty m:val="p"/>
          </m:rPr>
          <w:rPr>
            <w:rFonts w:ascii="Cambria Math" w:hAnsi="Cambria Math"/>
            <w:sz w:val="24"/>
            <w:szCs w:val="24"/>
            <w:rPrChange w:id="1176" w:author="Wu Donghai" w:date="2021-02-11T10:17:00Z">
              <w:rPr>
                <w:rFonts w:ascii="Cambria Math" w:hAnsi="Cambria Math"/>
              </w:rPr>
            </w:rPrChange>
          </w:rPr>
          <m:t>∆</m:t>
        </m:r>
        <m:sSub>
          <m:sSubPr>
            <m:ctrlPr>
              <w:rPr>
                <w:rFonts w:ascii="Cambria Math" w:eastAsiaTheme="majorEastAsia" w:hAnsi="Cambria Math" w:cs="Times New Roman"/>
                <w:i/>
                <w:sz w:val="24"/>
                <w:szCs w:val="24"/>
                <w:rPrChange w:id="1177" w:author="Wu Donghai" w:date="2021-02-11T10:17:00Z">
                  <w:rPr>
                    <w:rFonts w:ascii="Cambria Math" w:eastAsiaTheme="majorEastAsia" w:hAnsi="Cambria Math" w:cs="Times New Roman"/>
                    <w:i/>
                    <w:szCs w:val="20"/>
                  </w:rPr>
                </w:rPrChange>
              </w:rPr>
            </m:ctrlPr>
          </m:sSubPr>
          <m:e>
            <m:r>
              <w:rPr>
                <w:rFonts w:ascii="Cambria Math" w:hAnsi="Cambria Math"/>
                <w:sz w:val="24"/>
                <w:szCs w:val="24"/>
                <w:rPrChange w:id="1178" w:author="Wu Donghai" w:date="2021-02-11T10:17:00Z">
                  <w:rPr>
                    <w:rFonts w:ascii="Cambria Math" w:hAnsi="Cambria Math"/>
                    <w:szCs w:val="20"/>
                  </w:rPr>
                </w:rPrChange>
              </w:rPr>
              <m:t>Q</m:t>
            </m:r>
          </m:e>
          <m:sub>
            <m:r>
              <w:rPr>
                <w:rFonts w:ascii="Cambria Math" w:hAnsi="Cambria Math"/>
                <w:sz w:val="24"/>
                <w:szCs w:val="24"/>
                <w:rPrChange w:id="1179" w:author="Wu Donghai" w:date="2021-02-11T10:17:00Z">
                  <w:rPr>
                    <w:rFonts w:ascii="Cambria Math" w:hAnsi="Cambria Math"/>
                    <w:szCs w:val="20"/>
                  </w:rPr>
                </w:rPrChange>
              </w:rPr>
              <m:t>ah</m:t>
            </m:r>
          </m:sub>
        </m:sSub>
        <m:r>
          <w:rPr>
            <w:rFonts w:ascii="Cambria Math" w:eastAsiaTheme="majorEastAsia" w:hAnsi="Cambria Math" w:cs="Times New Roman"/>
            <w:sz w:val="24"/>
            <w:szCs w:val="24"/>
            <w:rPrChange w:id="1180" w:author="Wu Donghai" w:date="2021-02-11T10:17:00Z">
              <w:rPr>
                <w:rFonts w:ascii="Cambria Math" w:eastAsiaTheme="majorEastAsia" w:hAnsi="Cambria Math" w:cs="Times New Roman"/>
                <w:szCs w:val="20"/>
              </w:rPr>
            </w:rPrChange>
          </w:rPr>
          <m:t>=0</m:t>
        </m:r>
      </m:oMath>
      <w:r w:rsidRPr="00680C79">
        <w:rPr>
          <w:sz w:val="24"/>
          <w:szCs w:val="24"/>
          <w:rPrChange w:id="1181" w:author="Wu Donghai" w:date="2021-02-11T10:17:00Z">
            <w:rPr/>
          </w:rPrChange>
        </w:rPr>
        <w:t xml:space="preserve">), we obtain </w:t>
      </w:r>
      <w:proofErr w:type="gramStart"/>
      <w:r w:rsidRPr="00680C79">
        <w:rPr>
          <w:sz w:val="24"/>
          <w:szCs w:val="24"/>
          <w:rPrChange w:id="1182" w:author="Wu Donghai" w:date="2021-02-11T10:17:00Z">
            <w:rPr/>
          </w:rPrChange>
        </w:rPr>
        <w:t>a</w:t>
      </w:r>
      <w:proofErr w:type="gramEnd"/>
      <w:r w:rsidRPr="00680C79">
        <w:rPr>
          <w:sz w:val="24"/>
          <w:szCs w:val="24"/>
          <w:rPrChange w:id="1183" w:author="Wu Donghai" w:date="2021-02-11T10:17:00Z">
            <w:rPr/>
          </w:rPrChange>
        </w:rPr>
        <w:t xml:space="preserve"> approximate expression of the sensitivity of surface temperature to tree cover (</w:t>
      </w:r>
      <m:oMath>
        <m:r>
          <w:rPr>
            <w:rFonts w:ascii="Cambria Math" w:hAnsi="Cambria Math"/>
            <w:sz w:val="24"/>
            <w:szCs w:val="24"/>
            <w:rPrChange w:id="1184" w:author="Wu Donghai" w:date="2021-02-11T10:17:00Z">
              <w:rPr>
                <w:rFonts w:ascii="Cambria Math" w:hAnsi="Cambria Math"/>
                <w:szCs w:val="20"/>
              </w:rPr>
            </w:rPrChange>
          </w:rPr>
          <m:t>∆</m:t>
        </m:r>
        <m:sSub>
          <m:sSubPr>
            <m:ctrlPr>
              <w:rPr>
                <w:rFonts w:ascii="Cambria Math" w:hAnsi="Cambria Math"/>
                <w:i/>
                <w:sz w:val="24"/>
                <w:szCs w:val="24"/>
                <w:rPrChange w:id="1185" w:author="Wu Donghai" w:date="2021-02-11T10:17:00Z">
                  <w:rPr>
                    <w:rFonts w:ascii="Cambria Math" w:hAnsi="Cambria Math"/>
                    <w:i/>
                    <w:szCs w:val="20"/>
                  </w:rPr>
                </w:rPrChange>
              </w:rPr>
            </m:ctrlPr>
          </m:sSubPr>
          <m:e>
            <m:r>
              <w:rPr>
                <w:rFonts w:ascii="Cambria Math" w:hAnsi="Cambria Math"/>
                <w:sz w:val="24"/>
                <w:szCs w:val="24"/>
                <w:rPrChange w:id="1186" w:author="Wu Donghai" w:date="2021-02-11T10:17:00Z">
                  <w:rPr>
                    <w:rFonts w:ascii="Cambria Math" w:hAnsi="Cambria Math"/>
                    <w:szCs w:val="20"/>
                  </w:rPr>
                </w:rPrChange>
              </w:rPr>
              <m:t>T</m:t>
            </m:r>
          </m:e>
          <m:sub>
            <m:r>
              <w:rPr>
                <w:rFonts w:ascii="Cambria Math" w:hAnsi="Cambria Math"/>
                <w:sz w:val="24"/>
                <w:szCs w:val="24"/>
                <w:rPrChange w:id="1187" w:author="Wu Donghai" w:date="2021-02-11T10:17:00Z">
                  <w:rPr>
                    <w:rFonts w:ascii="Cambria Math" w:hAnsi="Cambria Math"/>
                    <w:szCs w:val="20"/>
                  </w:rPr>
                </w:rPrChange>
              </w:rPr>
              <m:t>s</m:t>
            </m:r>
          </m:sub>
        </m:sSub>
      </m:oMath>
      <w:r w:rsidRPr="00680C79">
        <w:rPr>
          <w:sz w:val="24"/>
          <w:szCs w:val="24"/>
          <w:rPrChange w:id="1188" w:author="Wu Donghai" w:date="2021-02-11T10:17:00Z">
            <w:rPr/>
          </w:rPrChange>
        </w:rPr>
        <w:t>, equivalent to TCE in this study)</w:t>
      </w:r>
    </w:p>
    <w:p w14:paraId="15C5BA1B" w14:textId="77777777" w:rsidR="00757628" w:rsidRPr="00680C79" w:rsidRDefault="00757628" w:rsidP="00680C79">
      <w:pPr>
        <w:pStyle w:val="a"/>
        <w:spacing w:before="156" w:after="156" w:line="360" w:lineRule="auto"/>
        <w:ind w:firstLine="480"/>
        <w:rPr>
          <w:sz w:val="24"/>
          <w:szCs w:val="24"/>
          <w:rPrChange w:id="1189" w:author="Wu Donghai" w:date="2021-02-11T10:17:00Z">
            <w:rPr>
              <w:sz w:val="20"/>
              <w:szCs w:val="20"/>
            </w:rPr>
          </w:rPrChange>
        </w:rPr>
        <w:pPrChange w:id="1190" w:author="Wu Donghai" w:date="2021-02-11T10:19:00Z">
          <w:pPr>
            <w:pStyle w:val="a"/>
            <w:spacing w:before="156" w:after="156"/>
            <w:ind w:firstLine="400"/>
          </w:pPr>
        </w:pPrChange>
      </w:pPr>
      <w:r w:rsidRPr="00680C79">
        <w:rPr>
          <w:rFonts w:eastAsiaTheme="minorEastAsia"/>
          <w:sz w:val="24"/>
          <w:szCs w:val="24"/>
          <w:rPrChange w:id="1191" w:author="Wu Donghai" w:date="2021-02-11T10:17:00Z">
            <w:rPr>
              <w:rFonts w:eastAsiaTheme="minorEastAsia"/>
              <w:sz w:val="20"/>
              <w:szCs w:val="20"/>
            </w:rPr>
          </w:rPrChange>
        </w:rPr>
        <w:tab/>
      </w:r>
      <m:oMath>
        <m:r>
          <w:rPr>
            <w:rFonts w:ascii="Cambria Math" w:eastAsiaTheme="minorEastAsia" w:hAnsi="Cambria Math" w:cstheme="minorBidi"/>
            <w:sz w:val="24"/>
            <w:szCs w:val="24"/>
            <w:rPrChange w:id="1192" w:author="Wu Donghai" w:date="2021-02-11T10:17:00Z">
              <w:rPr>
                <w:rFonts w:ascii="Cambria Math" w:eastAsiaTheme="minorEastAsia" w:hAnsi="Cambria Math" w:cstheme="minorBidi"/>
                <w:sz w:val="20"/>
                <w:szCs w:val="20"/>
              </w:rPr>
            </w:rPrChange>
          </w:rPr>
          <m:t>∆</m:t>
        </m:r>
        <m:sSub>
          <m:sSubPr>
            <m:ctrlPr>
              <w:rPr>
                <w:rFonts w:ascii="Cambria Math" w:eastAsiaTheme="minorEastAsia" w:hAnsi="Cambria Math" w:cstheme="minorBidi"/>
                <w:i/>
                <w:sz w:val="24"/>
                <w:szCs w:val="24"/>
                <w:rPrChange w:id="1193"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194" w:author="Wu Donghai" w:date="2021-02-11T10:17:00Z">
                  <w:rPr>
                    <w:rFonts w:ascii="Cambria Math" w:eastAsiaTheme="minorEastAsia" w:hAnsi="Cambria Math" w:cstheme="minorBidi"/>
                    <w:sz w:val="20"/>
                    <w:szCs w:val="20"/>
                  </w:rPr>
                </w:rPrChange>
              </w:rPr>
              <m:t>T</m:t>
            </m:r>
          </m:e>
          <m:sub>
            <m:r>
              <w:rPr>
                <w:rFonts w:ascii="Cambria Math" w:eastAsiaTheme="minorEastAsia" w:hAnsi="Cambria Math" w:cstheme="minorBidi"/>
                <w:sz w:val="24"/>
                <w:szCs w:val="24"/>
                <w:rPrChange w:id="1195" w:author="Wu Donghai" w:date="2021-02-11T10:17:00Z">
                  <w:rPr>
                    <w:rFonts w:ascii="Cambria Math" w:eastAsiaTheme="minorEastAsia" w:hAnsi="Cambria Math" w:cstheme="minorBidi"/>
                    <w:sz w:val="20"/>
                    <w:szCs w:val="20"/>
                  </w:rPr>
                </w:rPrChange>
              </w:rPr>
              <m:t>s</m:t>
            </m:r>
          </m:sub>
        </m:sSub>
        <m:r>
          <w:rPr>
            <w:rFonts w:ascii="Cambria Math" w:eastAsiaTheme="minorEastAsia" w:hAnsi="Cambria Math" w:cstheme="minorBidi"/>
            <w:sz w:val="24"/>
            <w:szCs w:val="24"/>
            <w:rPrChange w:id="1196" w:author="Wu Donghai" w:date="2021-02-11T10:17:00Z">
              <w:rPr>
                <w:rFonts w:ascii="Cambria Math" w:eastAsiaTheme="minorEastAsia" w:hAnsi="Cambria Math" w:cstheme="minorBidi"/>
                <w:sz w:val="20"/>
                <w:szCs w:val="20"/>
              </w:rPr>
            </w:rPrChange>
          </w:rPr>
          <m:t>≈</m:t>
        </m:r>
        <m:f>
          <m:fPr>
            <m:ctrlPr>
              <w:rPr>
                <w:rFonts w:ascii="Cambria Math" w:eastAsiaTheme="minorEastAsia" w:hAnsi="Cambria Math" w:cstheme="minorBidi"/>
                <w:i/>
                <w:sz w:val="24"/>
                <w:szCs w:val="24"/>
                <w:rPrChange w:id="1197" w:author="Wu Donghai" w:date="2021-02-11T10:17:00Z">
                  <w:rPr>
                    <w:rFonts w:ascii="Cambria Math" w:eastAsiaTheme="minorEastAsia" w:hAnsi="Cambria Math" w:cstheme="minorBidi"/>
                    <w:i/>
                    <w:sz w:val="20"/>
                    <w:szCs w:val="20"/>
                  </w:rPr>
                </w:rPrChange>
              </w:rPr>
            </m:ctrlPr>
          </m:fPr>
          <m:num>
            <m:r>
              <w:rPr>
                <w:rFonts w:ascii="Cambria Math" w:eastAsiaTheme="minorEastAsia" w:hAnsi="Cambria Math" w:cstheme="minorBidi"/>
                <w:sz w:val="24"/>
                <w:szCs w:val="24"/>
                <w:rPrChange w:id="1198" w:author="Wu Donghai" w:date="2021-02-11T10:17:00Z">
                  <w:rPr>
                    <w:rFonts w:ascii="Cambria Math" w:eastAsiaTheme="minorEastAsia" w:hAnsi="Cambria Math" w:cstheme="minorBidi"/>
                    <w:sz w:val="20"/>
                    <w:szCs w:val="20"/>
                  </w:rPr>
                </w:rPrChange>
              </w:rPr>
              <m:t>1</m:t>
            </m:r>
          </m:num>
          <m:den>
            <m:sSub>
              <m:sSubPr>
                <m:ctrlPr>
                  <w:rPr>
                    <w:rFonts w:ascii="Cambria Math" w:eastAsiaTheme="minorEastAsia" w:hAnsi="Cambria Math" w:cstheme="minorBidi"/>
                    <w:i/>
                    <w:sz w:val="24"/>
                    <w:szCs w:val="24"/>
                    <w:rPrChange w:id="1199"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200" w:author="Wu Donghai" w:date="2021-02-11T10:17:00Z">
                      <w:rPr>
                        <w:rFonts w:ascii="Cambria Math" w:eastAsiaTheme="minorEastAsia" w:hAnsi="Cambria Math" w:cstheme="minorBidi"/>
                        <w:sz w:val="20"/>
                        <w:szCs w:val="20"/>
                      </w:rPr>
                    </w:rPrChange>
                  </w:rPr>
                  <m:t>f</m:t>
                </m:r>
              </m:e>
              <m:sub>
                <m:r>
                  <w:rPr>
                    <w:rFonts w:ascii="Cambria Math" w:eastAsiaTheme="minorEastAsia" w:hAnsi="Cambria Math" w:cstheme="minorBidi"/>
                    <w:sz w:val="24"/>
                    <w:szCs w:val="24"/>
                    <w:rPrChange w:id="1201" w:author="Wu Donghai" w:date="2021-02-11T10:17:00Z">
                      <w:rPr>
                        <w:rFonts w:ascii="Cambria Math" w:eastAsiaTheme="minorEastAsia" w:hAnsi="Cambria Math" w:cstheme="minorBidi"/>
                        <w:sz w:val="20"/>
                        <w:szCs w:val="20"/>
                      </w:rPr>
                    </w:rPrChange>
                  </w:rPr>
                  <m:t>s</m:t>
                </m:r>
              </m:sub>
            </m:sSub>
          </m:den>
        </m:f>
        <m:d>
          <m:dPr>
            <m:begChr m:val="["/>
            <m:endChr m:val="]"/>
            <m:ctrlPr>
              <w:rPr>
                <w:rFonts w:ascii="Cambria Math" w:eastAsiaTheme="minorEastAsia" w:hAnsi="Cambria Math" w:cstheme="minorBidi"/>
                <w:i/>
                <w:sz w:val="24"/>
                <w:szCs w:val="24"/>
                <w:rPrChange w:id="1202" w:author="Wu Donghai" w:date="2021-02-11T10:17:00Z">
                  <w:rPr>
                    <w:rFonts w:ascii="Cambria Math" w:eastAsiaTheme="minorEastAsia" w:hAnsi="Cambria Math" w:cstheme="minorBidi"/>
                    <w:i/>
                    <w:sz w:val="20"/>
                    <w:szCs w:val="20"/>
                  </w:rPr>
                </w:rPrChange>
              </w:rPr>
            </m:ctrlPr>
          </m:dPr>
          <m:e>
            <m:r>
              <m:rPr>
                <m:sty m:val="p"/>
              </m:rPr>
              <w:rPr>
                <w:rFonts w:ascii="Cambria Math" w:eastAsiaTheme="minorEastAsia" w:hAnsi="Cambria Math"/>
                <w:sz w:val="24"/>
                <w:szCs w:val="24"/>
                <w:rPrChange w:id="1203" w:author="Wu Donghai" w:date="2021-02-11T10:17:00Z">
                  <w:rPr>
                    <w:rFonts w:ascii="Cambria Math" w:eastAsiaTheme="minorEastAsia" w:hAnsi="Cambria Math"/>
                    <w:sz w:val="20"/>
                    <w:szCs w:val="20"/>
                  </w:rPr>
                </w:rPrChange>
              </w:rPr>
              <m:t>-</m:t>
            </m:r>
            <m:sSub>
              <m:sSubPr>
                <m:ctrlPr>
                  <w:rPr>
                    <w:rFonts w:ascii="Cambria Math" w:hAnsi="Cambria Math"/>
                    <w:i/>
                    <w:sz w:val="24"/>
                    <w:szCs w:val="24"/>
                    <w:rPrChange w:id="1204" w:author="Wu Donghai" w:date="2021-02-11T10:17:00Z">
                      <w:rPr>
                        <w:rFonts w:ascii="Cambria Math" w:hAnsi="Cambria Math"/>
                        <w:i/>
                        <w:sz w:val="20"/>
                        <w:szCs w:val="20"/>
                      </w:rPr>
                    </w:rPrChange>
                  </w:rPr>
                </m:ctrlPr>
              </m:sSubPr>
              <m:e>
                <m:r>
                  <w:rPr>
                    <w:rFonts w:ascii="Cambria Math" w:hAnsi="Cambria Math"/>
                    <w:sz w:val="24"/>
                    <w:szCs w:val="24"/>
                    <w:rPrChange w:id="1205" w:author="Wu Donghai" w:date="2021-02-11T10:17:00Z">
                      <w:rPr>
                        <w:rFonts w:ascii="Cambria Math" w:hAnsi="Cambria Math"/>
                        <w:sz w:val="20"/>
                        <w:szCs w:val="20"/>
                      </w:rPr>
                    </w:rPrChange>
                  </w:rPr>
                  <m:t>R</m:t>
                </m:r>
              </m:e>
              <m:sub>
                <m:r>
                  <w:rPr>
                    <w:rFonts w:ascii="Cambria Math" w:hAnsi="Cambria Math"/>
                    <w:sz w:val="24"/>
                    <w:szCs w:val="24"/>
                    <w:rPrChange w:id="1206" w:author="Wu Donghai" w:date="2021-02-11T10:17:00Z">
                      <w:rPr>
                        <w:rFonts w:ascii="Cambria Math" w:hAnsi="Cambria Math"/>
                        <w:sz w:val="20"/>
                        <w:szCs w:val="20"/>
                      </w:rPr>
                    </w:rPrChange>
                  </w:rPr>
                  <m:t>sw</m:t>
                </m:r>
              </m:sub>
            </m:sSub>
            <m:r>
              <w:rPr>
                <w:rFonts w:ascii="Cambria Math" w:hAnsi="Cambria Math"/>
                <w:sz w:val="24"/>
                <w:szCs w:val="24"/>
                <w:rPrChange w:id="1207" w:author="Wu Donghai" w:date="2021-02-11T10:17:00Z">
                  <w:rPr>
                    <w:rFonts w:ascii="Cambria Math" w:hAnsi="Cambria Math"/>
                    <w:sz w:val="20"/>
                    <w:szCs w:val="20"/>
                  </w:rPr>
                </w:rPrChange>
              </w:rPr>
              <m:t>∆α+</m:t>
            </m:r>
            <m:sSub>
              <m:sSubPr>
                <m:ctrlPr>
                  <w:rPr>
                    <w:rFonts w:ascii="Cambria Math" w:hAnsi="Cambria Math"/>
                    <w:i/>
                    <w:sz w:val="24"/>
                    <w:szCs w:val="24"/>
                    <w:rPrChange w:id="1208" w:author="Wu Donghai" w:date="2021-02-11T10:17:00Z">
                      <w:rPr>
                        <w:rFonts w:ascii="Cambria Math" w:hAnsi="Cambria Math"/>
                        <w:i/>
                        <w:sz w:val="20"/>
                        <w:szCs w:val="20"/>
                      </w:rPr>
                    </w:rPrChange>
                  </w:rPr>
                </m:ctrlPr>
              </m:sSubPr>
              <m:e>
                <m:r>
                  <w:rPr>
                    <w:rFonts w:ascii="Cambria Math" w:hAnsi="Cambria Math"/>
                    <w:sz w:val="24"/>
                    <w:szCs w:val="24"/>
                    <w:rPrChange w:id="1209" w:author="Wu Donghai" w:date="2021-02-11T10:17:00Z">
                      <w:rPr>
                        <w:rFonts w:ascii="Cambria Math" w:hAnsi="Cambria Math"/>
                        <w:sz w:val="20"/>
                        <w:szCs w:val="20"/>
                      </w:rPr>
                    </w:rPrChange>
                  </w:rPr>
                  <m:t>f</m:t>
                </m:r>
              </m:e>
              <m:sub>
                <m:r>
                  <w:rPr>
                    <w:rFonts w:ascii="Cambria Math" w:hAnsi="Cambria Math"/>
                    <w:sz w:val="24"/>
                    <w:szCs w:val="24"/>
                    <w:rPrChange w:id="1210" w:author="Wu Donghai" w:date="2021-02-11T10:17:00Z">
                      <w:rPr>
                        <w:rFonts w:ascii="Cambria Math" w:hAnsi="Cambria Math"/>
                        <w:sz w:val="20"/>
                        <w:szCs w:val="20"/>
                      </w:rPr>
                    </w:rPrChange>
                  </w:rPr>
                  <m:t>a</m:t>
                </m:r>
              </m:sub>
            </m:sSub>
            <m:r>
              <w:rPr>
                <w:rFonts w:ascii="Cambria Math" w:hAnsi="Cambria Math"/>
                <w:sz w:val="24"/>
                <w:szCs w:val="24"/>
                <w:rPrChange w:id="1211" w:author="Wu Donghai" w:date="2021-02-11T10:17:00Z">
                  <w:rPr>
                    <w:rFonts w:ascii="Cambria Math" w:hAnsi="Cambria Math"/>
                    <w:sz w:val="20"/>
                    <w:szCs w:val="20"/>
                  </w:rPr>
                </w:rPrChange>
              </w:rPr>
              <m:t>∆</m:t>
            </m:r>
            <m:sSub>
              <m:sSubPr>
                <m:ctrlPr>
                  <w:rPr>
                    <w:rFonts w:ascii="Cambria Math" w:hAnsi="Cambria Math"/>
                    <w:i/>
                    <w:sz w:val="24"/>
                    <w:szCs w:val="24"/>
                    <w:rPrChange w:id="1212" w:author="Wu Donghai" w:date="2021-02-11T10:17:00Z">
                      <w:rPr>
                        <w:rFonts w:ascii="Cambria Math" w:hAnsi="Cambria Math"/>
                        <w:i/>
                        <w:sz w:val="20"/>
                        <w:szCs w:val="20"/>
                      </w:rPr>
                    </w:rPrChange>
                  </w:rPr>
                </m:ctrlPr>
              </m:sSubPr>
              <m:e>
                <m:r>
                  <w:rPr>
                    <w:rFonts w:ascii="Cambria Math" w:hAnsi="Cambria Math"/>
                    <w:sz w:val="24"/>
                    <w:szCs w:val="24"/>
                    <w:rPrChange w:id="1213" w:author="Wu Donghai" w:date="2021-02-11T10:17:00Z">
                      <w:rPr>
                        <w:rFonts w:ascii="Cambria Math" w:hAnsi="Cambria Math"/>
                        <w:sz w:val="20"/>
                        <w:szCs w:val="20"/>
                      </w:rPr>
                    </w:rPrChange>
                  </w:rPr>
                  <m:t>T</m:t>
                </m:r>
              </m:e>
              <m:sub>
                <m:r>
                  <w:rPr>
                    <w:rFonts w:ascii="Cambria Math" w:hAnsi="Cambria Math"/>
                    <w:sz w:val="24"/>
                    <w:szCs w:val="24"/>
                    <w:rPrChange w:id="1214" w:author="Wu Donghai" w:date="2021-02-11T10:17:00Z">
                      <w:rPr>
                        <w:rFonts w:ascii="Cambria Math" w:hAnsi="Cambria Math"/>
                        <w:sz w:val="20"/>
                        <w:szCs w:val="20"/>
                      </w:rPr>
                    </w:rPrChange>
                  </w:rPr>
                  <m:t>a</m:t>
                </m:r>
              </m:sub>
            </m:sSub>
            <m:r>
              <w:rPr>
                <w:rFonts w:ascii="Cambria Math" w:hAnsi="Cambria Math"/>
                <w:sz w:val="24"/>
                <w:szCs w:val="24"/>
                <w:rPrChange w:id="1215" w:author="Wu Donghai" w:date="2021-02-11T10:17:00Z">
                  <w:rPr>
                    <w:rFonts w:ascii="Cambria Math" w:hAnsi="Cambria Math"/>
                    <w:sz w:val="20"/>
                    <w:szCs w:val="20"/>
                  </w:rPr>
                </w:rPrChange>
              </w:rPr>
              <m:t>+</m:t>
            </m:r>
            <m:f>
              <m:fPr>
                <m:ctrlPr>
                  <w:rPr>
                    <w:rFonts w:ascii="Cambria Math" w:eastAsiaTheme="minorEastAsia" w:hAnsi="Cambria Math" w:cstheme="minorBidi"/>
                    <w:i/>
                    <w:sz w:val="24"/>
                    <w:szCs w:val="24"/>
                    <w:rPrChange w:id="1216" w:author="Wu Donghai" w:date="2021-02-11T10:17:00Z">
                      <w:rPr>
                        <w:rFonts w:ascii="Cambria Math" w:eastAsiaTheme="minorEastAsia" w:hAnsi="Cambria Math" w:cstheme="minorBidi"/>
                        <w:i/>
                        <w:sz w:val="20"/>
                        <w:szCs w:val="20"/>
                      </w:rPr>
                    </w:rPrChange>
                  </w:rPr>
                </m:ctrlPr>
              </m:fPr>
              <m:num>
                <m:r>
                  <w:rPr>
                    <w:rFonts w:ascii="Cambria Math" w:hAnsi="Cambria Math"/>
                    <w:sz w:val="24"/>
                    <w:szCs w:val="24"/>
                    <w:rPrChange w:id="1217" w:author="Wu Donghai" w:date="2021-02-11T10:17:00Z">
                      <w:rPr>
                        <w:rFonts w:ascii="Cambria Math" w:hAnsi="Cambria Math"/>
                        <w:sz w:val="20"/>
                        <w:szCs w:val="20"/>
                      </w:rPr>
                    </w:rPrChange>
                  </w:rPr>
                  <m:t>ρ</m:t>
                </m:r>
                <m:sSub>
                  <m:sSubPr>
                    <m:ctrlPr>
                      <w:rPr>
                        <w:rFonts w:ascii="Cambria Math" w:eastAsiaTheme="minorEastAsia" w:hAnsi="Cambria Math" w:cstheme="minorBidi"/>
                        <w:i/>
                        <w:sz w:val="24"/>
                        <w:szCs w:val="24"/>
                        <w:rPrChange w:id="1218" w:author="Wu Donghai" w:date="2021-02-11T10:17:00Z">
                          <w:rPr>
                            <w:rFonts w:ascii="Cambria Math" w:eastAsiaTheme="minorEastAsia" w:hAnsi="Cambria Math" w:cstheme="minorBidi"/>
                            <w:i/>
                            <w:sz w:val="20"/>
                            <w:szCs w:val="20"/>
                          </w:rPr>
                        </w:rPrChange>
                      </w:rPr>
                    </m:ctrlPr>
                  </m:sSubPr>
                  <m:e>
                    <m:r>
                      <w:rPr>
                        <w:rFonts w:ascii="Cambria Math" w:hAnsi="Cambria Math"/>
                        <w:sz w:val="24"/>
                        <w:szCs w:val="24"/>
                        <w:rPrChange w:id="1219" w:author="Wu Donghai" w:date="2021-02-11T10:17:00Z">
                          <w:rPr>
                            <w:rFonts w:ascii="Cambria Math" w:hAnsi="Cambria Math"/>
                            <w:sz w:val="20"/>
                            <w:szCs w:val="20"/>
                          </w:rPr>
                        </w:rPrChange>
                      </w:rPr>
                      <m:t>c</m:t>
                    </m:r>
                  </m:e>
                  <m:sub>
                    <m:r>
                      <w:rPr>
                        <w:rFonts w:ascii="Cambria Math" w:hAnsi="Cambria Math"/>
                        <w:sz w:val="24"/>
                        <w:szCs w:val="24"/>
                        <w:rPrChange w:id="1220" w:author="Wu Donghai" w:date="2021-02-11T10:17:00Z">
                          <w:rPr>
                            <w:rFonts w:ascii="Cambria Math" w:hAnsi="Cambria Math"/>
                            <w:sz w:val="20"/>
                            <w:szCs w:val="20"/>
                          </w:rPr>
                        </w:rPrChange>
                      </w:rPr>
                      <m:t>p</m:t>
                    </m:r>
                  </m:sub>
                </m:sSub>
              </m:num>
              <m:den>
                <m:sSubSup>
                  <m:sSubSupPr>
                    <m:ctrlPr>
                      <w:rPr>
                        <w:rFonts w:ascii="Cambria Math" w:eastAsiaTheme="minorEastAsia" w:hAnsi="Cambria Math" w:cstheme="minorBidi"/>
                        <w:i/>
                        <w:sz w:val="24"/>
                        <w:szCs w:val="24"/>
                        <w:rPrChange w:id="1221" w:author="Wu Donghai" w:date="2021-02-11T10:17:00Z">
                          <w:rPr>
                            <w:rFonts w:ascii="Cambria Math" w:eastAsiaTheme="minorEastAsia" w:hAnsi="Cambria Math" w:cstheme="minorBidi"/>
                            <w:i/>
                            <w:sz w:val="20"/>
                            <w:szCs w:val="20"/>
                          </w:rPr>
                        </w:rPrChange>
                      </w:rPr>
                    </m:ctrlPr>
                  </m:sSubSupPr>
                  <m:e>
                    <m:r>
                      <w:rPr>
                        <w:rFonts w:ascii="Cambria Math" w:eastAsiaTheme="minorEastAsia" w:hAnsi="Cambria Math" w:cstheme="minorBidi"/>
                        <w:sz w:val="24"/>
                        <w:szCs w:val="24"/>
                        <w:rPrChange w:id="1222" w:author="Wu Donghai" w:date="2021-02-11T10:17:00Z">
                          <w:rPr>
                            <w:rFonts w:ascii="Cambria Math" w:eastAsiaTheme="minorEastAsia" w:hAnsi="Cambria Math" w:cstheme="minorBidi"/>
                            <w:sz w:val="20"/>
                            <w:szCs w:val="20"/>
                          </w:rPr>
                        </w:rPrChange>
                      </w:rPr>
                      <m:t>r</m:t>
                    </m:r>
                  </m:e>
                  <m:sub>
                    <m:r>
                      <w:rPr>
                        <w:rFonts w:ascii="Cambria Math" w:eastAsiaTheme="minorEastAsia" w:hAnsi="Cambria Math" w:cstheme="minorBidi"/>
                        <w:sz w:val="24"/>
                        <w:szCs w:val="24"/>
                        <w:rPrChange w:id="1223" w:author="Wu Donghai" w:date="2021-02-11T10:17:00Z">
                          <w:rPr>
                            <w:rFonts w:ascii="Cambria Math" w:eastAsiaTheme="minorEastAsia" w:hAnsi="Cambria Math" w:cstheme="minorBidi"/>
                            <w:sz w:val="20"/>
                            <w:szCs w:val="20"/>
                          </w:rPr>
                        </w:rPrChange>
                      </w:rPr>
                      <m:t>a</m:t>
                    </m:r>
                  </m:sub>
                  <m:sup>
                    <m:r>
                      <w:rPr>
                        <w:rFonts w:ascii="Cambria Math" w:eastAsiaTheme="minorEastAsia" w:hAnsi="Cambria Math" w:cstheme="minorBidi"/>
                        <w:sz w:val="24"/>
                        <w:szCs w:val="24"/>
                        <w:rPrChange w:id="1224" w:author="Wu Donghai" w:date="2021-02-11T10:17:00Z">
                          <w:rPr>
                            <w:rFonts w:ascii="Cambria Math" w:eastAsiaTheme="minorEastAsia" w:hAnsi="Cambria Math" w:cstheme="minorBidi"/>
                            <w:sz w:val="20"/>
                            <w:szCs w:val="20"/>
                          </w:rPr>
                        </w:rPrChange>
                      </w:rPr>
                      <m:t>2</m:t>
                    </m:r>
                  </m:sup>
                </m:sSubSup>
              </m:den>
            </m:f>
            <m:d>
              <m:dPr>
                <m:ctrlPr>
                  <w:rPr>
                    <w:rFonts w:ascii="Cambria Math" w:eastAsiaTheme="minorEastAsia" w:hAnsi="Cambria Math" w:cstheme="minorBidi"/>
                    <w:i/>
                    <w:sz w:val="24"/>
                    <w:szCs w:val="24"/>
                    <w:rPrChange w:id="1225" w:author="Wu Donghai" w:date="2021-02-11T10:17:00Z">
                      <w:rPr>
                        <w:rFonts w:ascii="Cambria Math" w:eastAsiaTheme="minorEastAsia" w:hAnsi="Cambria Math" w:cstheme="minorBidi"/>
                        <w:i/>
                        <w:sz w:val="20"/>
                        <w:szCs w:val="20"/>
                      </w:rPr>
                    </w:rPrChange>
                  </w:rPr>
                </m:ctrlPr>
              </m:dPr>
              <m:e>
                <m:sSub>
                  <m:sSubPr>
                    <m:ctrlPr>
                      <w:rPr>
                        <w:rFonts w:ascii="Cambria Math" w:eastAsiaTheme="minorEastAsia" w:hAnsi="Cambria Math" w:cstheme="minorBidi"/>
                        <w:i/>
                        <w:sz w:val="24"/>
                        <w:szCs w:val="24"/>
                        <w:rPrChange w:id="1226"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227" w:author="Wu Donghai" w:date="2021-02-11T10:17:00Z">
                          <w:rPr>
                            <w:rFonts w:ascii="Cambria Math" w:eastAsiaTheme="minorEastAsia" w:hAnsi="Cambria Math" w:cstheme="minorBidi"/>
                            <w:sz w:val="20"/>
                            <w:szCs w:val="20"/>
                          </w:rPr>
                        </w:rPrChange>
                      </w:rPr>
                      <m:t>T</m:t>
                    </m:r>
                  </m:e>
                  <m:sub>
                    <m:r>
                      <w:rPr>
                        <w:rFonts w:ascii="Cambria Math" w:eastAsiaTheme="minorEastAsia" w:hAnsi="Cambria Math" w:cstheme="minorBidi"/>
                        <w:sz w:val="24"/>
                        <w:szCs w:val="24"/>
                        <w:rPrChange w:id="1228" w:author="Wu Donghai" w:date="2021-02-11T10:17:00Z">
                          <w:rPr>
                            <w:rFonts w:ascii="Cambria Math" w:eastAsiaTheme="minorEastAsia" w:hAnsi="Cambria Math" w:cstheme="minorBidi"/>
                            <w:sz w:val="20"/>
                            <w:szCs w:val="20"/>
                          </w:rPr>
                        </w:rPrChange>
                      </w:rPr>
                      <m:t>s</m:t>
                    </m:r>
                  </m:sub>
                </m:sSub>
                <m:r>
                  <w:rPr>
                    <w:rFonts w:ascii="Cambria Math" w:eastAsiaTheme="minorEastAsia" w:hAnsi="Cambria Math" w:cstheme="minorBidi"/>
                    <w:sz w:val="24"/>
                    <w:szCs w:val="24"/>
                    <w:rPrChange w:id="1229" w:author="Wu Donghai" w:date="2021-02-11T10:17:00Z">
                      <w:rPr>
                        <w:rFonts w:ascii="Cambria Math" w:eastAsiaTheme="minorEastAsia" w:hAnsi="Cambria Math" w:cstheme="minorBidi"/>
                        <w:sz w:val="20"/>
                        <w:szCs w:val="20"/>
                      </w:rPr>
                    </w:rPrChange>
                  </w:rPr>
                  <m:t>-</m:t>
                </m:r>
                <m:sSub>
                  <m:sSubPr>
                    <m:ctrlPr>
                      <w:rPr>
                        <w:rFonts w:ascii="Cambria Math" w:eastAsiaTheme="minorEastAsia" w:hAnsi="Cambria Math" w:cstheme="minorBidi"/>
                        <w:i/>
                        <w:sz w:val="24"/>
                        <w:szCs w:val="24"/>
                        <w:rPrChange w:id="1230"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231" w:author="Wu Donghai" w:date="2021-02-11T10:17:00Z">
                          <w:rPr>
                            <w:rFonts w:ascii="Cambria Math" w:eastAsiaTheme="minorEastAsia" w:hAnsi="Cambria Math" w:cstheme="minorBidi"/>
                            <w:sz w:val="20"/>
                            <w:szCs w:val="20"/>
                          </w:rPr>
                        </w:rPrChange>
                      </w:rPr>
                      <m:t>T</m:t>
                    </m:r>
                  </m:e>
                  <m:sub>
                    <m:r>
                      <w:rPr>
                        <w:rFonts w:ascii="Cambria Math" w:eastAsiaTheme="minorEastAsia" w:hAnsi="Cambria Math" w:cstheme="minorBidi"/>
                        <w:sz w:val="24"/>
                        <w:szCs w:val="24"/>
                        <w:rPrChange w:id="1232" w:author="Wu Donghai" w:date="2021-02-11T10:17:00Z">
                          <w:rPr>
                            <w:rFonts w:ascii="Cambria Math" w:eastAsiaTheme="minorEastAsia" w:hAnsi="Cambria Math" w:cstheme="minorBidi"/>
                            <w:sz w:val="20"/>
                            <w:szCs w:val="20"/>
                          </w:rPr>
                        </w:rPrChange>
                      </w:rPr>
                      <m:t>a</m:t>
                    </m:r>
                  </m:sub>
                </m:sSub>
              </m:e>
            </m:d>
            <m:r>
              <w:rPr>
                <w:rFonts w:ascii="Cambria Math" w:eastAsiaTheme="minorEastAsia" w:hAnsi="Cambria Math" w:cstheme="minorBidi"/>
                <w:sz w:val="24"/>
                <w:szCs w:val="24"/>
                <w:rPrChange w:id="1233" w:author="Wu Donghai" w:date="2021-02-11T10:17:00Z">
                  <w:rPr>
                    <w:rFonts w:ascii="Cambria Math" w:eastAsiaTheme="minorEastAsia" w:hAnsi="Cambria Math" w:cstheme="minorBidi"/>
                    <w:sz w:val="20"/>
                    <w:szCs w:val="20"/>
                  </w:rPr>
                </w:rPrChange>
              </w:rPr>
              <m:t>∆</m:t>
            </m:r>
            <m:sSub>
              <m:sSubPr>
                <m:ctrlPr>
                  <w:rPr>
                    <w:rFonts w:ascii="Cambria Math" w:eastAsiaTheme="minorEastAsia" w:hAnsi="Cambria Math" w:cstheme="minorBidi"/>
                    <w:i/>
                    <w:sz w:val="24"/>
                    <w:szCs w:val="24"/>
                    <w:rPrChange w:id="1234" w:author="Wu Donghai" w:date="2021-02-11T10:17:00Z">
                      <w:rPr>
                        <w:rFonts w:ascii="Cambria Math" w:eastAsiaTheme="minorEastAsia" w:hAnsi="Cambria Math" w:cstheme="minorBidi"/>
                        <w:i/>
                        <w:sz w:val="20"/>
                        <w:szCs w:val="20"/>
                      </w:rPr>
                    </w:rPrChange>
                  </w:rPr>
                </m:ctrlPr>
              </m:sSubPr>
              <m:e>
                <m:r>
                  <w:rPr>
                    <w:rFonts w:ascii="Cambria Math" w:eastAsiaTheme="minorEastAsia" w:hAnsi="Cambria Math" w:cstheme="minorBidi"/>
                    <w:sz w:val="24"/>
                    <w:szCs w:val="24"/>
                    <w:rPrChange w:id="1235" w:author="Wu Donghai" w:date="2021-02-11T10:17:00Z">
                      <w:rPr>
                        <w:rFonts w:ascii="Cambria Math" w:eastAsiaTheme="minorEastAsia" w:hAnsi="Cambria Math" w:cstheme="minorBidi"/>
                        <w:sz w:val="20"/>
                        <w:szCs w:val="20"/>
                      </w:rPr>
                    </w:rPrChange>
                  </w:rPr>
                  <m:t>r</m:t>
                </m:r>
              </m:e>
              <m:sub>
                <m:r>
                  <w:rPr>
                    <w:rFonts w:ascii="Cambria Math" w:eastAsiaTheme="minorEastAsia" w:hAnsi="Cambria Math" w:cstheme="minorBidi"/>
                    <w:sz w:val="24"/>
                    <w:szCs w:val="24"/>
                    <w:rPrChange w:id="1236" w:author="Wu Donghai" w:date="2021-02-11T10:17:00Z">
                      <w:rPr>
                        <w:rFonts w:ascii="Cambria Math" w:eastAsiaTheme="minorEastAsia" w:hAnsi="Cambria Math" w:cstheme="minorBidi"/>
                        <w:sz w:val="20"/>
                        <w:szCs w:val="20"/>
                      </w:rPr>
                    </w:rPrChange>
                  </w:rPr>
                  <m:t>a</m:t>
                </m:r>
              </m:sub>
            </m:sSub>
            <m:r>
              <w:rPr>
                <w:rFonts w:ascii="Cambria Math" w:eastAsiaTheme="minorEastAsia" w:hAnsi="Cambria Math" w:cstheme="minorBidi"/>
                <w:sz w:val="24"/>
                <w:szCs w:val="24"/>
                <w:rPrChange w:id="1237" w:author="Wu Donghai" w:date="2021-02-11T10:17:00Z">
                  <w:rPr>
                    <w:rFonts w:ascii="Cambria Math" w:eastAsiaTheme="minorEastAsia" w:hAnsi="Cambria Math" w:cstheme="minorBidi"/>
                    <w:sz w:val="20"/>
                    <w:szCs w:val="20"/>
                  </w:rPr>
                </w:rPrChange>
              </w:rPr>
              <m:t>-∆LE</m:t>
            </m:r>
          </m:e>
        </m:d>
      </m:oMath>
      <w:r w:rsidRPr="00680C79">
        <w:rPr>
          <w:rFonts w:eastAsiaTheme="minorEastAsia"/>
          <w:iCs/>
          <w:sz w:val="24"/>
          <w:szCs w:val="24"/>
          <w:rPrChange w:id="1238" w:author="Wu Donghai" w:date="2021-02-11T10:17:00Z">
            <w:rPr>
              <w:rFonts w:eastAsiaTheme="minorEastAsia"/>
              <w:iCs/>
              <w:sz w:val="20"/>
              <w:szCs w:val="20"/>
            </w:rPr>
          </w:rPrChange>
        </w:rPr>
        <w:tab/>
      </w:r>
      <w:r w:rsidRPr="00680C79">
        <w:rPr>
          <w:sz w:val="24"/>
          <w:szCs w:val="24"/>
          <w:rPrChange w:id="1239" w:author="Wu Donghai" w:date="2021-02-11T10:17:00Z">
            <w:rPr>
              <w:sz w:val="20"/>
              <w:szCs w:val="20"/>
            </w:rPr>
          </w:rPrChange>
        </w:rPr>
        <w:t>(8)</w:t>
      </w:r>
    </w:p>
    <w:p w14:paraId="5D8154CE" w14:textId="77777777" w:rsidR="00757628" w:rsidRPr="00680C79" w:rsidRDefault="00757628" w:rsidP="00680C79">
      <w:pPr>
        <w:spacing w:line="360" w:lineRule="auto"/>
        <w:rPr>
          <w:sz w:val="24"/>
          <w:szCs w:val="24"/>
          <w:rPrChange w:id="1240" w:author="Wu Donghai" w:date="2021-02-11T10:17:00Z">
            <w:rPr/>
          </w:rPrChange>
        </w:rPr>
        <w:pPrChange w:id="1241" w:author="Wu Donghai" w:date="2021-02-11T10:19:00Z">
          <w:pPr/>
        </w:pPrChange>
      </w:pPr>
      <w:r w:rsidRPr="00680C79">
        <w:rPr>
          <w:sz w:val="24"/>
          <w:szCs w:val="24"/>
          <w:rPrChange w:id="1242" w:author="Wu Donghai" w:date="2021-02-11T10:17:00Z">
            <w:rPr/>
          </w:rPrChange>
        </w:rPr>
        <w:t xml:space="preserve">where </w:t>
      </w:r>
      <m:oMath>
        <m:sSub>
          <m:sSubPr>
            <m:ctrlPr>
              <w:rPr>
                <w:rFonts w:ascii="Cambria Math" w:hAnsi="Cambria Math"/>
                <w:sz w:val="24"/>
                <w:szCs w:val="24"/>
                <w:rPrChange w:id="1243" w:author="Wu Donghai" w:date="2021-02-11T10:17:00Z">
                  <w:rPr>
                    <w:rFonts w:ascii="Cambria Math" w:hAnsi="Cambria Math"/>
                  </w:rPr>
                </w:rPrChange>
              </w:rPr>
            </m:ctrlPr>
          </m:sSubPr>
          <m:e>
            <m:r>
              <w:rPr>
                <w:rFonts w:ascii="Cambria Math" w:hAnsi="Cambria Math"/>
                <w:sz w:val="24"/>
                <w:szCs w:val="24"/>
                <w:rPrChange w:id="1244" w:author="Wu Donghai" w:date="2021-02-11T10:17:00Z">
                  <w:rPr>
                    <w:rFonts w:ascii="Cambria Math" w:hAnsi="Cambria Math"/>
                  </w:rPr>
                </w:rPrChange>
              </w:rPr>
              <m:t>f</m:t>
            </m:r>
          </m:e>
          <m:sub>
            <m:r>
              <w:rPr>
                <w:rFonts w:ascii="Cambria Math" w:hAnsi="Cambria Math"/>
                <w:sz w:val="24"/>
                <w:szCs w:val="24"/>
                <w:rPrChange w:id="1245" w:author="Wu Donghai" w:date="2021-02-11T10:17:00Z">
                  <w:rPr>
                    <w:rFonts w:ascii="Cambria Math" w:hAnsi="Cambria Math"/>
                  </w:rPr>
                </w:rPrChange>
              </w:rPr>
              <m:t>s</m:t>
            </m:r>
          </m:sub>
        </m:sSub>
        <m:r>
          <w:rPr>
            <w:rFonts w:ascii="Cambria Math" w:hAnsi="Cambria Math"/>
            <w:sz w:val="24"/>
            <w:szCs w:val="24"/>
            <w:rPrChange w:id="1246" w:author="Wu Donghai" w:date="2021-02-11T10:17:00Z">
              <w:rPr>
                <w:rFonts w:ascii="Cambria Math" w:hAnsi="Cambria Math"/>
              </w:rPr>
            </w:rPrChange>
          </w:rPr>
          <m:t>=</m:t>
        </m:r>
        <m:f>
          <m:fPr>
            <m:ctrlPr>
              <w:rPr>
                <w:rFonts w:ascii="Cambria Math" w:hAnsi="Cambria Math"/>
                <w:i/>
                <w:sz w:val="24"/>
                <w:szCs w:val="24"/>
                <w:rPrChange w:id="1247" w:author="Wu Donghai" w:date="2021-02-11T10:17:00Z">
                  <w:rPr>
                    <w:rFonts w:ascii="Cambria Math" w:hAnsi="Cambria Math"/>
                    <w:i/>
                    <w:szCs w:val="20"/>
                  </w:rPr>
                </w:rPrChange>
              </w:rPr>
            </m:ctrlPr>
          </m:fPr>
          <m:num>
            <m:r>
              <w:rPr>
                <w:rFonts w:ascii="Cambria Math" w:hAnsi="Cambria Math"/>
                <w:sz w:val="24"/>
                <w:szCs w:val="24"/>
                <w:rPrChange w:id="1248" w:author="Wu Donghai" w:date="2021-02-11T10:17:00Z">
                  <w:rPr>
                    <w:rFonts w:ascii="Cambria Math" w:hAnsi="Cambria Math"/>
                    <w:szCs w:val="20"/>
                  </w:rPr>
                </w:rPrChange>
              </w:rPr>
              <m:t>ρ</m:t>
            </m:r>
            <m:sSub>
              <m:sSubPr>
                <m:ctrlPr>
                  <w:rPr>
                    <w:rFonts w:ascii="Cambria Math" w:hAnsi="Cambria Math"/>
                    <w:i/>
                    <w:sz w:val="24"/>
                    <w:szCs w:val="24"/>
                    <w:rPrChange w:id="1249" w:author="Wu Donghai" w:date="2021-02-11T10:17:00Z">
                      <w:rPr>
                        <w:rFonts w:ascii="Cambria Math" w:hAnsi="Cambria Math"/>
                        <w:i/>
                        <w:szCs w:val="20"/>
                      </w:rPr>
                    </w:rPrChange>
                  </w:rPr>
                </m:ctrlPr>
              </m:sSubPr>
              <m:e>
                <m:r>
                  <w:rPr>
                    <w:rFonts w:ascii="Cambria Math" w:hAnsi="Cambria Math"/>
                    <w:sz w:val="24"/>
                    <w:szCs w:val="24"/>
                    <w:rPrChange w:id="1250" w:author="Wu Donghai" w:date="2021-02-11T10:17:00Z">
                      <w:rPr>
                        <w:rFonts w:ascii="Cambria Math" w:hAnsi="Cambria Math"/>
                        <w:szCs w:val="20"/>
                      </w:rPr>
                    </w:rPrChange>
                  </w:rPr>
                  <m:t>c</m:t>
                </m:r>
              </m:e>
              <m:sub>
                <m:r>
                  <w:rPr>
                    <w:rFonts w:ascii="Cambria Math" w:hAnsi="Cambria Math"/>
                    <w:sz w:val="24"/>
                    <w:szCs w:val="24"/>
                    <w:rPrChange w:id="1251" w:author="Wu Donghai" w:date="2021-02-11T10:17:00Z">
                      <w:rPr>
                        <w:rFonts w:ascii="Cambria Math" w:hAnsi="Cambria Math"/>
                        <w:szCs w:val="20"/>
                      </w:rPr>
                    </w:rPrChange>
                  </w:rPr>
                  <m:t>p</m:t>
                </m:r>
              </m:sub>
            </m:sSub>
          </m:num>
          <m:den>
            <m:sSub>
              <m:sSubPr>
                <m:ctrlPr>
                  <w:rPr>
                    <w:rFonts w:ascii="Cambria Math" w:hAnsi="Cambria Math"/>
                    <w:i/>
                    <w:sz w:val="24"/>
                    <w:szCs w:val="24"/>
                    <w:rPrChange w:id="1252" w:author="Wu Donghai" w:date="2021-02-11T10:17:00Z">
                      <w:rPr>
                        <w:rFonts w:ascii="Cambria Math" w:hAnsi="Cambria Math"/>
                        <w:i/>
                        <w:szCs w:val="20"/>
                      </w:rPr>
                    </w:rPrChange>
                  </w:rPr>
                </m:ctrlPr>
              </m:sSubPr>
              <m:e>
                <m:r>
                  <w:rPr>
                    <w:rFonts w:ascii="Cambria Math" w:hAnsi="Cambria Math"/>
                    <w:sz w:val="24"/>
                    <w:szCs w:val="24"/>
                    <w:rPrChange w:id="1253" w:author="Wu Donghai" w:date="2021-02-11T10:17:00Z">
                      <w:rPr>
                        <w:rFonts w:ascii="Cambria Math" w:hAnsi="Cambria Math"/>
                        <w:szCs w:val="20"/>
                      </w:rPr>
                    </w:rPrChange>
                  </w:rPr>
                  <m:t>r</m:t>
                </m:r>
              </m:e>
              <m:sub>
                <m:r>
                  <w:rPr>
                    <w:rFonts w:ascii="Cambria Math" w:hAnsi="Cambria Math"/>
                    <w:sz w:val="24"/>
                    <w:szCs w:val="24"/>
                    <w:rPrChange w:id="1254" w:author="Wu Donghai" w:date="2021-02-11T10:17:00Z">
                      <w:rPr>
                        <w:rFonts w:ascii="Cambria Math" w:hAnsi="Cambria Math"/>
                        <w:szCs w:val="20"/>
                      </w:rPr>
                    </w:rPrChange>
                  </w:rPr>
                  <m:t>a</m:t>
                </m:r>
              </m:sub>
            </m:sSub>
          </m:den>
        </m:f>
        <m:r>
          <w:rPr>
            <w:rFonts w:ascii="Cambria Math" w:hAnsi="Cambria Math"/>
            <w:sz w:val="24"/>
            <w:szCs w:val="24"/>
            <w:rPrChange w:id="1255" w:author="Wu Donghai" w:date="2021-02-11T10:17:00Z">
              <w:rPr>
                <w:rFonts w:ascii="Cambria Math" w:hAnsi="Cambria Math"/>
                <w:szCs w:val="20"/>
              </w:rPr>
            </w:rPrChange>
          </w:rPr>
          <m:t>+4</m:t>
        </m:r>
        <m:sSub>
          <m:sSubPr>
            <m:ctrlPr>
              <w:rPr>
                <w:rFonts w:ascii="Cambria Math" w:hAnsi="Cambria Math"/>
                <w:i/>
                <w:sz w:val="24"/>
                <w:szCs w:val="24"/>
                <w:rPrChange w:id="1256" w:author="Wu Donghai" w:date="2021-02-11T10:17:00Z">
                  <w:rPr>
                    <w:rFonts w:ascii="Cambria Math" w:hAnsi="Cambria Math"/>
                    <w:i/>
                    <w:szCs w:val="20"/>
                  </w:rPr>
                </w:rPrChange>
              </w:rPr>
            </m:ctrlPr>
          </m:sSubPr>
          <m:e>
            <m:r>
              <w:rPr>
                <w:rFonts w:ascii="Cambria Math" w:hAnsi="Cambria Math"/>
                <w:sz w:val="24"/>
                <w:szCs w:val="24"/>
                <w:rPrChange w:id="1257" w:author="Wu Donghai" w:date="2021-02-11T10:17:00Z">
                  <w:rPr>
                    <w:rFonts w:ascii="Cambria Math" w:hAnsi="Cambria Math"/>
                    <w:szCs w:val="20"/>
                  </w:rPr>
                </w:rPrChange>
              </w:rPr>
              <m:t>σε</m:t>
            </m:r>
          </m:e>
          <m:sub>
            <m:r>
              <w:rPr>
                <w:rFonts w:ascii="Cambria Math" w:hAnsi="Cambria Math"/>
                <w:sz w:val="24"/>
                <w:szCs w:val="24"/>
                <w:rPrChange w:id="1258" w:author="Wu Donghai" w:date="2021-02-11T10:17:00Z">
                  <w:rPr>
                    <w:rFonts w:ascii="Cambria Math" w:hAnsi="Cambria Math"/>
                    <w:szCs w:val="20"/>
                  </w:rPr>
                </w:rPrChange>
              </w:rPr>
              <m:t>s</m:t>
            </m:r>
          </m:sub>
        </m:sSub>
        <m:sSubSup>
          <m:sSubSupPr>
            <m:ctrlPr>
              <w:rPr>
                <w:rFonts w:ascii="Cambria Math" w:hAnsi="Cambria Math"/>
                <w:i/>
                <w:sz w:val="24"/>
                <w:szCs w:val="24"/>
                <w:rPrChange w:id="1259" w:author="Wu Donghai" w:date="2021-02-11T10:17:00Z">
                  <w:rPr>
                    <w:rFonts w:ascii="Cambria Math" w:hAnsi="Cambria Math"/>
                    <w:i/>
                    <w:szCs w:val="20"/>
                  </w:rPr>
                </w:rPrChange>
              </w:rPr>
            </m:ctrlPr>
          </m:sSubSupPr>
          <m:e>
            <m:r>
              <w:rPr>
                <w:rFonts w:ascii="Cambria Math" w:hAnsi="Cambria Math"/>
                <w:sz w:val="24"/>
                <w:szCs w:val="24"/>
                <w:rPrChange w:id="1260" w:author="Wu Donghai" w:date="2021-02-11T10:17:00Z">
                  <w:rPr>
                    <w:rFonts w:ascii="Cambria Math" w:hAnsi="Cambria Math"/>
                    <w:szCs w:val="20"/>
                  </w:rPr>
                </w:rPrChange>
              </w:rPr>
              <m:t>T</m:t>
            </m:r>
          </m:e>
          <m:sub>
            <m:r>
              <w:rPr>
                <w:rFonts w:ascii="Cambria Math" w:hAnsi="Cambria Math"/>
                <w:sz w:val="24"/>
                <w:szCs w:val="24"/>
                <w:rPrChange w:id="1261" w:author="Wu Donghai" w:date="2021-02-11T10:17:00Z">
                  <w:rPr>
                    <w:rFonts w:ascii="Cambria Math" w:hAnsi="Cambria Math"/>
                    <w:szCs w:val="20"/>
                  </w:rPr>
                </w:rPrChange>
              </w:rPr>
              <m:t>s</m:t>
            </m:r>
          </m:sub>
          <m:sup>
            <m:r>
              <w:rPr>
                <w:rFonts w:ascii="Cambria Math" w:hAnsi="Cambria Math"/>
                <w:sz w:val="24"/>
                <w:szCs w:val="24"/>
                <w:rPrChange w:id="1262" w:author="Wu Donghai" w:date="2021-02-11T10:17:00Z">
                  <w:rPr>
                    <w:rFonts w:ascii="Cambria Math" w:hAnsi="Cambria Math"/>
                    <w:szCs w:val="20"/>
                  </w:rPr>
                </w:rPrChange>
              </w:rPr>
              <m:t>3</m:t>
            </m:r>
          </m:sup>
        </m:sSubSup>
      </m:oMath>
      <w:r w:rsidRPr="00680C79">
        <w:rPr>
          <w:sz w:val="24"/>
          <w:szCs w:val="24"/>
          <w:rPrChange w:id="1263" w:author="Wu Donghai" w:date="2021-02-11T10:17:00Z">
            <w:rPr>
              <w:szCs w:val="20"/>
            </w:rPr>
          </w:rPrChange>
        </w:rPr>
        <w:t xml:space="preserve"> </w:t>
      </w:r>
      <w:r w:rsidRPr="00680C79">
        <w:rPr>
          <w:sz w:val="24"/>
          <w:szCs w:val="24"/>
          <w:rPrChange w:id="1264" w:author="Wu Donghai" w:date="2021-02-11T10:17:00Z">
            <w:rPr/>
          </w:rPrChange>
        </w:rPr>
        <w:t xml:space="preserve">and </w:t>
      </w:r>
      <m:oMath>
        <m:sSub>
          <m:sSubPr>
            <m:ctrlPr>
              <w:rPr>
                <w:rFonts w:ascii="Cambria Math" w:hAnsi="Cambria Math"/>
                <w:sz w:val="24"/>
                <w:szCs w:val="24"/>
                <w:rPrChange w:id="1265" w:author="Wu Donghai" w:date="2021-02-11T10:17:00Z">
                  <w:rPr>
                    <w:rFonts w:ascii="Cambria Math" w:hAnsi="Cambria Math"/>
                  </w:rPr>
                </w:rPrChange>
              </w:rPr>
            </m:ctrlPr>
          </m:sSubPr>
          <m:e>
            <m:r>
              <w:rPr>
                <w:rFonts w:ascii="Cambria Math" w:hAnsi="Cambria Math"/>
                <w:sz w:val="24"/>
                <w:szCs w:val="24"/>
                <w:rPrChange w:id="1266" w:author="Wu Donghai" w:date="2021-02-11T10:17:00Z">
                  <w:rPr>
                    <w:rFonts w:ascii="Cambria Math" w:hAnsi="Cambria Math"/>
                  </w:rPr>
                </w:rPrChange>
              </w:rPr>
              <m:t>f</m:t>
            </m:r>
          </m:e>
          <m:sub>
            <m:r>
              <w:rPr>
                <w:rFonts w:ascii="Cambria Math" w:hAnsi="Cambria Math"/>
                <w:sz w:val="24"/>
                <w:szCs w:val="24"/>
                <w:rPrChange w:id="1267" w:author="Wu Donghai" w:date="2021-02-11T10:17:00Z">
                  <w:rPr>
                    <w:rFonts w:ascii="Cambria Math" w:hAnsi="Cambria Math"/>
                  </w:rPr>
                </w:rPrChange>
              </w:rPr>
              <m:t>a</m:t>
            </m:r>
          </m:sub>
        </m:sSub>
        <m:r>
          <w:rPr>
            <w:rFonts w:ascii="Cambria Math" w:hAnsi="Cambria Math"/>
            <w:sz w:val="24"/>
            <w:szCs w:val="24"/>
            <w:rPrChange w:id="1268" w:author="Wu Donghai" w:date="2021-02-11T10:17:00Z">
              <w:rPr>
                <w:rFonts w:ascii="Cambria Math" w:hAnsi="Cambria Math"/>
              </w:rPr>
            </w:rPrChange>
          </w:rPr>
          <m:t>=</m:t>
        </m:r>
        <m:f>
          <m:fPr>
            <m:ctrlPr>
              <w:rPr>
                <w:rFonts w:ascii="Cambria Math" w:hAnsi="Cambria Math"/>
                <w:i/>
                <w:sz w:val="24"/>
                <w:szCs w:val="24"/>
                <w:rPrChange w:id="1269" w:author="Wu Donghai" w:date="2021-02-11T10:17:00Z">
                  <w:rPr>
                    <w:rFonts w:ascii="Cambria Math" w:hAnsi="Cambria Math"/>
                    <w:i/>
                    <w:szCs w:val="20"/>
                  </w:rPr>
                </w:rPrChange>
              </w:rPr>
            </m:ctrlPr>
          </m:fPr>
          <m:num>
            <m:r>
              <w:rPr>
                <w:rFonts w:ascii="Cambria Math" w:hAnsi="Cambria Math"/>
                <w:sz w:val="24"/>
                <w:szCs w:val="24"/>
                <w:rPrChange w:id="1270" w:author="Wu Donghai" w:date="2021-02-11T10:17:00Z">
                  <w:rPr>
                    <w:rFonts w:ascii="Cambria Math" w:hAnsi="Cambria Math"/>
                    <w:szCs w:val="20"/>
                  </w:rPr>
                </w:rPrChange>
              </w:rPr>
              <m:t>ρ</m:t>
            </m:r>
            <m:sSub>
              <m:sSubPr>
                <m:ctrlPr>
                  <w:rPr>
                    <w:rFonts w:ascii="Cambria Math" w:hAnsi="Cambria Math"/>
                    <w:i/>
                    <w:sz w:val="24"/>
                    <w:szCs w:val="24"/>
                    <w:rPrChange w:id="1271" w:author="Wu Donghai" w:date="2021-02-11T10:17:00Z">
                      <w:rPr>
                        <w:rFonts w:ascii="Cambria Math" w:hAnsi="Cambria Math"/>
                        <w:i/>
                        <w:szCs w:val="20"/>
                      </w:rPr>
                    </w:rPrChange>
                  </w:rPr>
                </m:ctrlPr>
              </m:sSubPr>
              <m:e>
                <m:r>
                  <w:rPr>
                    <w:rFonts w:ascii="Cambria Math" w:hAnsi="Cambria Math"/>
                    <w:sz w:val="24"/>
                    <w:szCs w:val="24"/>
                    <w:rPrChange w:id="1272" w:author="Wu Donghai" w:date="2021-02-11T10:17:00Z">
                      <w:rPr>
                        <w:rFonts w:ascii="Cambria Math" w:hAnsi="Cambria Math"/>
                        <w:szCs w:val="20"/>
                      </w:rPr>
                    </w:rPrChange>
                  </w:rPr>
                  <m:t>c</m:t>
                </m:r>
              </m:e>
              <m:sub>
                <m:r>
                  <w:rPr>
                    <w:rFonts w:ascii="Cambria Math" w:hAnsi="Cambria Math"/>
                    <w:sz w:val="24"/>
                    <w:szCs w:val="24"/>
                    <w:rPrChange w:id="1273" w:author="Wu Donghai" w:date="2021-02-11T10:17:00Z">
                      <w:rPr>
                        <w:rFonts w:ascii="Cambria Math" w:hAnsi="Cambria Math"/>
                        <w:szCs w:val="20"/>
                      </w:rPr>
                    </w:rPrChange>
                  </w:rPr>
                  <m:t>p</m:t>
                </m:r>
              </m:sub>
            </m:sSub>
          </m:num>
          <m:den>
            <m:sSub>
              <m:sSubPr>
                <m:ctrlPr>
                  <w:rPr>
                    <w:rFonts w:ascii="Cambria Math" w:hAnsi="Cambria Math"/>
                    <w:i/>
                    <w:sz w:val="24"/>
                    <w:szCs w:val="24"/>
                    <w:rPrChange w:id="1274" w:author="Wu Donghai" w:date="2021-02-11T10:17:00Z">
                      <w:rPr>
                        <w:rFonts w:ascii="Cambria Math" w:hAnsi="Cambria Math"/>
                        <w:i/>
                        <w:szCs w:val="20"/>
                      </w:rPr>
                    </w:rPrChange>
                  </w:rPr>
                </m:ctrlPr>
              </m:sSubPr>
              <m:e>
                <m:r>
                  <w:rPr>
                    <w:rFonts w:ascii="Cambria Math" w:hAnsi="Cambria Math"/>
                    <w:sz w:val="24"/>
                    <w:szCs w:val="24"/>
                    <w:rPrChange w:id="1275" w:author="Wu Donghai" w:date="2021-02-11T10:17:00Z">
                      <w:rPr>
                        <w:rFonts w:ascii="Cambria Math" w:hAnsi="Cambria Math"/>
                        <w:szCs w:val="20"/>
                      </w:rPr>
                    </w:rPrChange>
                  </w:rPr>
                  <m:t>r</m:t>
                </m:r>
              </m:e>
              <m:sub>
                <m:r>
                  <w:rPr>
                    <w:rFonts w:ascii="Cambria Math" w:hAnsi="Cambria Math"/>
                    <w:sz w:val="24"/>
                    <w:szCs w:val="24"/>
                    <w:rPrChange w:id="1276" w:author="Wu Donghai" w:date="2021-02-11T10:17:00Z">
                      <w:rPr>
                        <w:rFonts w:ascii="Cambria Math" w:hAnsi="Cambria Math"/>
                        <w:szCs w:val="20"/>
                      </w:rPr>
                    </w:rPrChange>
                  </w:rPr>
                  <m:t>a</m:t>
                </m:r>
              </m:sub>
            </m:sSub>
          </m:den>
        </m:f>
        <m:r>
          <w:rPr>
            <w:rFonts w:ascii="Cambria Math" w:hAnsi="Cambria Math"/>
            <w:sz w:val="24"/>
            <w:szCs w:val="24"/>
            <w:rPrChange w:id="1277" w:author="Wu Donghai" w:date="2021-02-11T10:17:00Z">
              <w:rPr>
                <w:rFonts w:ascii="Cambria Math" w:hAnsi="Cambria Math"/>
                <w:szCs w:val="20"/>
              </w:rPr>
            </w:rPrChange>
          </w:rPr>
          <m:t>+4σ</m:t>
        </m:r>
        <m:sSub>
          <m:sSubPr>
            <m:ctrlPr>
              <w:rPr>
                <w:rFonts w:ascii="Cambria Math" w:hAnsi="Cambria Math"/>
                <w:i/>
                <w:sz w:val="24"/>
                <w:szCs w:val="24"/>
                <w:rPrChange w:id="1278" w:author="Wu Donghai" w:date="2021-02-11T10:17:00Z">
                  <w:rPr>
                    <w:rFonts w:ascii="Cambria Math" w:hAnsi="Cambria Math"/>
                    <w:i/>
                    <w:szCs w:val="20"/>
                  </w:rPr>
                </w:rPrChange>
              </w:rPr>
            </m:ctrlPr>
          </m:sSubPr>
          <m:e>
            <m:r>
              <w:rPr>
                <w:rFonts w:ascii="Cambria Math" w:hAnsi="Cambria Math"/>
                <w:sz w:val="24"/>
                <w:szCs w:val="24"/>
                <w:rPrChange w:id="1279" w:author="Wu Donghai" w:date="2021-02-11T10:17:00Z">
                  <w:rPr>
                    <w:rFonts w:ascii="Cambria Math" w:hAnsi="Cambria Math"/>
                    <w:szCs w:val="20"/>
                  </w:rPr>
                </w:rPrChange>
              </w:rPr>
              <m:t>ε</m:t>
            </m:r>
          </m:e>
          <m:sub>
            <m:r>
              <w:rPr>
                <w:rFonts w:ascii="Cambria Math" w:hAnsi="Cambria Math"/>
                <w:sz w:val="24"/>
                <w:szCs w:val="24"/>
                <w:rPrChange w:id="1280" w:author="Wu Donghai" w:date="2021-02-11T10:17:00Z">
                  <w:rPr>
                    <w:rFonts w:ascii="Cambria Math" w:hAnsi="Cambria Math"/>
                    <w:szCs w:val="20"/>
                  </w:rPr>
                </w:rPrChange>
              </w:rPr>
              <m:t>s</m:t>
            </m:r>
          </m:sub>
        </m:sSub>
        <m:sSub>
          <m:sSubPr>
            <m:ctrlPr>
              <w:rPr>
                <w:rFonts w:ascii="Cambria Math" w:hAnsi="Cambria Math"/>
                <w:i/>
                <w:sz w:val="24"/>
                <w:szCs w:val="24"/>
                <w:rPrChange w:id="1281" w:author="Wu Donghai" w:date="2021-02-11T10:17:00Z">
                  <w:rPr>
                    <w:rFonts w:ascii="Cambria Math" w:hAnsi="Cambria Math"/>
                    <w:i/>
                    <w:szCs w:val="20"/>
                  </w:rPr>
                </w:rPrChange>
              </w:rPr>
            </m:ctrlPr>
          </m:sSubPr>
          <m:e>
            <m:r>
              <w:rPr>
                <w:rFonts w:ascii="Cambria Math" w:hAnsi="Cambria Math"/>
                <w:sz w:val="24"/>
                <w:szCs w:val="24"/>
                <w:rPrChange w:id="1282" w:author="Wu Donghai" w:date="2021-02-11T10:17:00Z">
                  <w:rPr>
                    <w:rFonts w:ascii="Cambria Math" w:hAnsi="Cambria Math"/>
                    <w:szCs w:val="20"/>
                  </w:rPr>
                </w:rPrChange>
              </w:rPr>
              <m:t>ε</m:t>
            </m:r>
          </m:e>
          <m:sub>
            <m:r>
              <w:rPr>
                <w:rFonts w:ascii="Cambria Math" w:hAnsi="Cambria Math"/>
                <w:sz w:val="24"/>
                <w:szCs w:val="24"/>
                <w:rPrChange w:id="1283" w:author="Wu Donghai" w:date="2021-02-11T10:17:00Z">
                  <w:rPr>
                    <w:rFonts w:ascii="Cambria Math" w:hAnsi="Cambria Math"/>
                    <w:szCs w:val="20"/>
                  </w:rPr>
                </w:rPrChange>
              </w:rPr>
              <m:t>a</m:t>
            </m:r>
          </m:sub>
        </m:sSub>
        <m:sSubSup>
          <m:sSubSupPr>
            <m:ctrlPr>
              <w:rPr>
                <w:rFonts w:ascii="Cambria Math" w:hAnsi="Cambria Math"/>
                <w:i/>
                <w:sz w:val="24"/>
                <w:szCs w:val="24"/>
                <w:rPrChange w:id="1284" w:author="Wu Donghai" w:date="2021-02-11T10:17:00Z">
                  <w:rPr>
                    <w:rFonts w:ascii="Cambria Math" w:hAnsi="Cambria Math"/>
                    <w:i/>
                    <w:szCs w:val="20"/>
                  </w:rPr>
                </w:rPrChange>
              </w:rPr>
            </m:ctrlPr>
          </m:sSubSupPr>
          <m:e>
            <m:r>
              <w:rPr>
                <w:rFonts w:ascii="Cambria Math" w:hAnsi="Cambria Math"/>
                <w:sz w:val="24"/>
                <w:szCs w:val="24"/>
                <w:rPrChange w:id="1285" w:author="Wu Donghai" w:date="2021-02-11T10:17:00Z">
                  <w:rPr>
                    <w:rFonts w:ascii="Cambria Math" w:hAnsi="Cambria Math"/>
                    <w:szCs w:val="20"/>
                  </w:rPr>
                </w:rPrChange>
              </w:rPr>
              <m:t>T</m:t>
            </m:r>
          </m:e>
          <m:sub>
            <m:r>
              <w:rPr>
                <w:rFonts w:ascii="Cambria Math" w:hAnsi="Cambria Math"/>
                <w:sz w:val="24"/>
                <w:szCs w:val="24"/>
                <w:rPrChange w:id="1286" w:author="Wu Donghai" w:date="2021-02-11T10:17:00Z">
                  <w:rPr>
                    <w:rFonts w:ascii="Cambria Math" w:hAnsi="Cambria Math"/>
                    <w:szCs w:val="20"/>
                  </w:rPr>
                </w:rPrChange>
              </w:rPr>
              <m:t>a</m:t>
            </m:r>
          </m:sub>
          <m:sup>
            <m:r>
              <w:rPr>
                <w:rFonts w:ascii="Cambria Math" w:hAnsi="Cambria Math"/>
                <w:sz w:val="24"/>
                <w:szCs w:val="24"/>
                <w:rPrChange w:id="1287" w:author="Wu Donghai" w:date="2021-02-11T10:17:00Z">
                  <w:rPr>
                    <w:rFonts w:ascii="Cambria Math" w:hAnsi="Cambria Math"/>
                    <w:szCs w:val="20"/>
                  </w:rPr>
                </w:rPrChange>
              </w:rPr>
              <m:t>3</m:t>
            </m:r>
          </m:sup>
        </m:sSubSup>
      </m:oMath>
      <w:r w:rsidRPr="00680C79">
        <w:rPr>
          <w:sz w:val="24"/>
          <w:szCs w:val="24"/>
          <w:rPrChange w:id="1288" w:author="Wu Donghai" w:date="2021-02-11T10:17:00Z">
            <w:rPr/>
          </w:rPrChange>
        </w:rPr>
        <w:t>are energy redistribution factors representing the surface and air temperature sensitivity to one-unit radiative forcing</w:t>
      </w:r>
      <w:r w:rsidRPr="00680C79">
        <w:rPr>
          <w:noProof/>
          <w:sz w:val="24"/>
          <w:szCs w:val="24"/>
          <w:vertAlign w:val="superscript"/>
          <w:rPrChange w:id="1289" w:author="Wu Donghai" w:date="2021-02-11T10:17:00Z">
            <w:rPr>
              <w:noProof/>
              <w:vertAlign w:val="superscript"/>
            </w:rPr>
          </w:rPrChange>
        </w:rPr>
        <w:t>54</w:t>
      </w:r>
      <w:r w:rsidRPr="00680C79">
        <w:rPr>
          <w:sz w:val="24"/>
          <w:szCs w:val="24"/>
          <w:rPrChange w:id="1290" w:author="Wu Donghai" w:date="2021-02-11T10:17:00Z">
            <w:rPr/>
          </w:rPrChange>
        </w:rPr>
        <w:t>.</w:t>
      </w:r>
    </w:p>
    <w:p w14:paraId="459F491D" w14:textId="77777777" w:rsidR="00757628" w:rsidRPr="00680C79" w:rsidRDefault="00757628" w:rsidP="00680C79">
      <w:pPr>
        <w:spacing w:line="360" w:lineRule="auto"/>
        <w:rPr>
          <w:sz w:val="24"/>
          <w:szCs w:val="24"/>
          <w:rPrChange w:id="1291" w:author="Wu Donghai" w:date="2021-02-11T10:17:00Z">
            <w:rPr/>
          </w:rPrChange>
        </w:rPr>
        <w:pPrChange w:id="1292" w:author="Wu Donghai" w:date="2021-02-11T10:19:00Z">
          <w:pPr/>
        </w:pPrChange>
      </w:pPr>
      <w:r w:rsidRPr="00680C79">
        <w:rPr>
          <w:sz w:val="24"/>
          <w:szCs w:val="24"/>
          <w:rPrChange w:id="1293" w:author="Wu Donghai" w:date="2021-02-11T10:17:00Z">
            <w:rPr/>
          </w:rPrChange>
        </w:rPr>
        <w:t xml:space="preserve">In such a process, </w:t>
      </w:r>
      <m:oMath>
        <m:r>
          <w:rPr>
            <w:rFonts w:ascii="Cambria Math" w:hAnsi="Cambria Math"/>
            <w:sz w:val="24"/>
            <w:szCs w:val="24"/>
            <w:rPrChange w:id="1294" w:author="Wu Donghai" w:date="2021-02-11T10:17:00Z">
              <w:rPr>
                <w:rFonts w:ascii="Cambria Math" w:hAnsi="Cambria Math"/>
                <w:szCs w:val="20"/>
              </w:rPr>
            </w:rPrChange>
          </w:rPr>
          <m:t>∆</m:t>
        </m:r>
        <m:sSub>
          <m:sSubPr>
            <m:ctrlPr>
              <w:rPr>
                <w:rFonts w:ascii="Cambria Math" w:hAnsi="Cambria Math"/>
                <w:i/>
                <w:sz w:val="24"/>
                <w:szCs w:val="24"/>
                <w:rPrChange w:id="1295" w:author="Wu Donghai" w:date="2021-02-11T10:17:00Z">
                  <w:rPr>
                    <w:rFonts w:ascii="Cambria Math" w:hAnsi="Cambria Math"/>
                    <w:i/>
                    <w:szCs w:val="20"/>
                  </w:rPr>
                </w:rPrChange>
              </w:rPr>
            </m:ctrlPr>
          </m:sSubPr>
          <m:e>
            <m:r>
              <w:rPr>
                <w:rFonts w:ascii="Cambria Math" w:hAnsi="Cambria Math"/>
                <w:sz w:val="24"/>
                <w:szCs w:val="24"/>
                <w:rPrChange w:id="1296" w:author="Wu Donghai" w:date="2021-02-11T10:17:00Z">
                  <w:rPr>
                    <w:rFonts w:ascii="Cambria Math" w:hAnsi="Cambria Math"/>
                    <w:szCs w:val="20"/>
                  </w:rPr>
                </w:rPrChange>
              </w:rPr>
              <m:t>T</m:t>
            </m:r>
          </m:e>
          <m:sub>
            <m:r>
              <w:rPr>
                <w:rFonts w:ascii="Cambria Math" w:hAnsi="Cambria Math"/>
                <w:sz w:val="24"/>
                <w:szCs w:val="24"/>
                <w:rPrChange w:id="1297" w:author="Wu Donghai" w:date="2021-02-11T10:17:00Z">
                  <w:rPr>
                    <w:rFonts w:ascii="Cambria Math" w:hAnsi="Cambria Math"/>
                    <w:szCs w:val="20"/>
                  </w:rPr>
                </w:rPrChange>
              </w:rPr>
              <m:t>s</m:t>
            </m:r>
          </m:sub>
        </m:sSub>
      </m:oMath>
      <w:r w:rsidRPr="00680C79">
        <w:rPr>
          <w:sz w:val="24"/>
          <w:szCs w:val="24"/>
          <w:rPrChange w:id="1298" w:author="Wu Donghai" w:date="2021-02-11T10:17:00Z">
            <w:rPr/>
          </w:rPrChange>
        </w:rPr>
        <w:t xml:space="preserve"> can be regulated by the combined effect of (i) the sensitivity of latent heat (</w:t>
      </w:r>
      <m:oMath>
        <m:r>
          <w:rPr>
            <w:rFonts w:ascii="Cambria Math" w:hAnsi="Cambria Math"/>
            <w:sz w:val="24"/>
            <w:szCs w:val="24"/>
            <w:rPrChange w:id="1299" w:author="Wu Donghai" w:date="2021-02-11T10:17:00Z">
              <w:rPr>
                <w:rFonts w:ascii="Cambria Math" w:hAnsi="Cambria Math"/>
                <w:szCs w:val="20"/>
              </w:rPr>
            </w:rPrChange>
          </w:rPr>
          <m:t>∆LE</m:t>
        </m:r>
      </m:oMath>
      <w:r w:rsidRPr="00680C79">
        <w:rPr>
          <w:sz w:val="24"/>
          <w:szCs w:val="24"/>
          <w:rPrChange w:id="1300" w:author="Wu Donghai" w:date="2021-02-11T10:17:00Z">
            <w:rPr/>
          </w:rPrChange>
        </w:rPr>
        <w:t xml:space="preserve">) that amplifies </w:t>
      </w:r>
      <m:oMath>
        <m:r>
          <w:rPr>
            <w:rFonts w:ascii="Cambria Math" w:hAnsi="Cambria Math"/>
            <w:sz w:val="24"/>
            <w:szCs w:val="24"/>
            <w:rPrChange w:id="1301" w:author="Wu Donghai" w:date="2021-02-11T10:17:00Z">
              <w:rPr>
                <w:rFonts w:ascii="Cambria Math" w:hAnsi="Cambria Math"/>
                <w:szCs w:val="20"/>
              </w:rPr>
            </w:rPrChange>
          </w:rPr>
          <m:t>∆</m:t>
        </m:r>
        <m:sSub>
          <m:sSubPr>
            <m:ctrlPr>
              <w:rPr>
                <w:rFonts w:ascii="Cambria Math" w:hAnsi="Cambria Math"/>
                <w:i/>
                <w:sz w:val="24"/>
                <w:szCs w:val="24"/>
                <w:rPrChange w:id="1302" w:author="Wu Donghai" w:date="2021-02-11T10:17:00Z">
                  <w:rPr>
                    <w:rFonts w:ascii="Cambria Math" w:hAnsi="Cambria Math"/>
                    <w:i/>
                    <w:szCs w:val="20"/>
                  </w:rPr>
                </w:rPrChange>
              </w:rPr>
            </m:ctrlPr>
          </m:sSubPr>
          <m:e>
            <m:r>
              <w:rPr>
                <w:rFonts w:ascii="Cambria Math" w:hAnsi="Cambria Math"/>
                <w:sz w:val="24"/>
                <w:szCs w:val="24"/>
                <w:rPrChange w:id="1303" w:author="Wu Donghai" w:date="2021-02-11T10:17:00Z">
                  <w:rPr>
                    <w:rFonts w:ascii="Cambria Math" w:hAnsi="Cambria Math"/>
                    <w:szCs w:val="20"/>
                  </w:rPr>
                </w:rPrChange>
              </w:rPr>
              <m:t>T</m:t>
            </m:r>
          </m:e>
          <m:sub>
            <m:r>
              <w:rPr>
                <w:rFonts w:ascii="Cambria Math" w:hAnsi="Cambria Math"/>
                <w:sz w:val="24"/>
                <w:szCs w:val="24"/>
                <w:rPrChange w:id="1304" w:author="Wu Donghai" w:date="2021-02-11T10:17:00Z">
                  <w:rPr>
                    <w:rFonts w:ascii="Cambria Math" w:hAnsi="Cambria Math"/>
                    <w:szCs w:val="20"/>
                  </w:rPr>
                </w:rPrChange>
              </w:rPr>
              <m:t>s</m:t>
            </m:r>
          </m:sub>
        </m:sSub>
      </m:oMath>
      <w:r w:rsidRPr="00680C79">
        <w:rPr>
          <w:sz w:val="24"/>
          <w:szCs w:val="24"/>
          <w:rPrChange w:id="1305" w:author="Wu Donghai" w:date="2021-02-11T10:17:00Z">
            <w:rPr/>
          </w:rPrChange>
        </w:rPr>
        <w:t>, (ii) the sensitivity of albedo (</w:t>
      </w:r>
      <m:oMath>
        <m:r>
          <w:rPr>
            <w:rFonts w:ascii="Cambria Math" w:hAnsi="Cambria Math"/>
            <w:sz w:val="24"/>
            <w:szCs w:val="24"/>
            <w:rPrChange w:id="1306" w:author="Wu Donghai" w:date="2021-02-11T10:17:00Z">
              <w:rPr>
                <w:rFonts w:ascii="Cambria Math" w:hAnsi="Cambria Math"/>
                <w:szCs w:val="20"/>
              </w:rPr>
            </w:rPrChange>
          </w:rPr>
          <m:t>∆α</m:t>
        </m:r>
      </m:oMath>
      <w:r w:rsidRPr="00680C79">
        <w:rPr>
          <w:sz w:val="24"/>
          <w:szCs w:val="24"/>
          <w:rPrChange w:id="1307" w:author="Wu Donghai" w:date="2021-02-11T10:17:00Z">
            <w:rPr/>
          </w:rPrChange>
        </w:rPr>
        <w:t xml:space="preserve">) that damps </w:t>
      </w:r>
      <m:oMath>
        <m:r>
          <w:rPr>
            <w:rFonts w:ascii="Cambria Math" w:hAnsi="Cambria Math"/>
            <w:sz w:val="24"/>
            <w:szCs w:val="24"/>
            <w:rPrChange w:id="1308" w:author="Wu Donghai" w:date="2021-02-11T10:17:00Z">
              <w:rPr>
                <w:rFonts w:ascii="Cambria Math" w:hAnsi="Cambria Math"/>
                <w:szCs w:val="20"/>
              </w:rPr>
            </w:rPrChange>
          </w:rPr>
          <m:t>∆</m:t>
        </m:r>
        <m:sSub>
          <m:sSubPr>
            <m:ctrlPr>
              <w:rPr>
                <w:rFonts w:ascii="Cambria Math" w:hAnsi="Cambria Math"/>
                <w:i/>
                <w:sz w:val="24"/>
                <w:szCs w:val="24"/>
                <w:rPrChange w:id="1309" w:author="Wu Donghai" w:date="2021-02-11T10:17:00Z">
                  <w:rPr>
                    <w:rFonts w:ascii="Cambria Math" w:hAnsi="Cambria Math"/>
                    <w:i/>
                    <w:szCs w:val="20"/>
                  </w:rPr>
                </w:rPrChange>
              </w:rPr>
            </m:ctrlPr>
          </m:sSubPr>
          <m:e>
            <m:r>
              <w:rPr>
                <w:rFonts w:ascii="Cambria Math" w:hAnsi="Cambria Math"/>
                <w:sz w:val="24"/>
                <w:szCs w:val="24"/>
                <w:rPrChange w:id="1310" w:author="Wu Donghai" w:date="2021-02-11T10:17:00Z">
                  <w:rPr>
                    <w:rFonts w:ascii="Cambria Math" w:hAnsi="Cambria Math"/>
                    <w:szCs w:val="20"/>
                  </w:rPr>
                </w:rPrChange>
              </w:rPr>
              <m:t>T</m:t>
            </m:r>
          </m:e>
          <m:sub>
            <m:r>
              <w:rPr>
                <w:rFonts w:ascii="Cambria Math" w:hAnsi="Cambria Math"/>
                <w:sz w:val="24"/>
                <w:szCs w:val="24"/>
                <w:rPrChange w:id="1311" w:author="Wu Donghai" w:date="2021-02-11T10:17:00Z">
                  <w:rPr>
                    <w:rFonts w:ascii="Cambria Math" w:hAnsi="Cambria Math"/>
                    <w:szCs w:val="20"/>
                  </w:rPr>
                </w:rPrChange>
              </w:rPr>
              <m:t>s</m:t>
            </m:r>
          </m:sub>
        </m:sSub>
      </m:oMath>
      <w:r w:rsidRPr="00680C79">
        <w:rPr>
          <w:sz w:val="24"/>
          <w:szCs w:val="24"/>
          <w:rPrChange w:id="1312" w:author="Wu Donghai" w:date="2021-02-11T10:17:00Z">
            <w:rPr/>
          </w:rPrChange>
        </w:rPr>
        <w:t xml:space="preserve"> because trees are generally dark and have lower albedo, resulting in a negative </w:t>
      </w:r>
      <m:oMath>
        <m:r>
          <w:rPr>
            <w:rFonts w:ascii="Cambria Math" w:hAnsi="Cambria Math"/>
            <w:sz w:val="24"/>
            <w:szCs w:val="24"/>
            <w:rPrChange w:id="1313" w:author="Wu Donghai" w:date="2021-02-11T10:17:00Z">
              <w:rPr>
                <w:rFonts w:ascii="Cambria Math" w:hAnsi="Cambria Math"/>
                <w:szCs w:val="20"/>
              </w:rPr>
            </w:rPrChange>
          </w:rPr>
          <m:t>∆α</m:t>
        </m:r>
      </m:oMath>
      <w:r w:rsidRPr="00680C79">
        <w:rPr>
          <w:sz w:val="24"/>
          <w:szCs w:val="24"/>
          <w:rPrChange w:id="1314" w:author="Wu Donghai" w:date="2021-02-11T10:17:00Z">
            <w:rPr/>
          </w:rPrChange>
        </w:rPr>
        <w:t xml:space="preserve"> and (iii) the sensitivity of roughness (</w:t>
      </w:r>
      <m:oMath>
        <m:r>
          <w:rPr>
            <w:rFonts w:ascii="Cambria Math" w:hAnsi="Cambria Math"/>
            <w:sz w:val="24"/>
            <w:szCs w:val="24"/>
            <w:rPrChange w:id="1315" w:author="Wu Donghai" w:date="2021-02-11T10:17:00Z">
              <w:rPr>
                <w:rFonts w:ascii="Cambria Math" w:hAnsi="Cambria Math"/>
                <w:szCs w:val="20"/>
              </w:rPr>
            </w:rPrChange>
          </w:rPr>
          <m:t>∆</m:t>
        </m:r>
        <m:sSub>
          <m:sSubPr>
            <m:ctrlPr>
              <w:rPr>
                <w:rFonts w:ascii="Cambria Math" w:hAnsi="Cambria Math"/>
                <w:i/>
                <w:sz w:val="24"/>
                <w:szCs w:val="24"/>
                <w:rPrChange w:id="1316" w:author="Wu Donghai" w:date="2021-02-11T10:17:00Z">
                  <w:rPr>
                    <w:rFonts w:ascii="Cambria Math" w:hAnsi="Cambria Math"/>
                    <w:i/>
                    <w:szCs w:val="20"/>
                  </w:rPr>
                </w:rPrChange>
              </w:rPr>
            </m:ctrlPr>
          </m:sSubPr>
          <m:e>
            <m:r>
              <w:rPr>
                <w:rFonts w:ascii="Cambria Math" w:hAnsi="Cambria Math"/>
                <w:sz w:val="24"/>
                <w:szCs w:val="24"/>
                <w:rPrChange w:id="1317" w:author="Wu Donghai" w:date="2021-02-11T10:17:00Z">
                  <w:rPr>
                    <w:rFonts w:ascii="Cambria Math" w:hAnsi="Cambria Math"/>
                    <w:szCs w:val="20"/>
                  </w:rPr>
                </w:rPrChange>
              </w:rPr>
              <m:t>r</m:t>
            </m:r>
          </m:e>
          <m:sub>
            <m:r>
              <w:rPr>
                <w:rFonts w:ascii="Cambria Math" w:hAnsi="Cambria Math"/>
                <w:sz w:val="24"/>
                <w:szCs w:val="24"/>
                <w:rPrChange w:id="1318" w:author="Wu Donghai" w:date="2021-02-11T10:17:00Z">
                  <w:rPr>
                    <w:rFonts w:ascii="Cambria Math" w:hAnsi="Cambria Math"/>
                    <w:szCs w:val="20"/>
                  </w:rPr>
                </w:rPrChange>
              </w:rPr>
              <m:t>a</m:t>
            </m:r>
          </m:sub>
        </m:sSub>
      </m:oMath>
      <w:r w:rsidRPr="00680C79">
        <w:rPr>
          <w:sz w:val="24"/>
          <w:szCs w:val="24"/>
          <w:rPrChange w:id="1319" w:author="Wu Donghai" w:date="2021-02-11T10:17:00Z">
            <w:rPr/>
          </w:rPrChange>
        </w:rPr>
        <w:t xml:space="preserve">) that could either be positive (smoother) or negative (rougher), depending on the canopy geometry of trees planted and original surface structure. To further support the established TCE model, we further analyzed the </w:t>
      </w:r>
      <m:oMath>
        <m:r>
          <w:rPr>
            <w:rFonts w:ascii="Cambria Math" w:hAnsi="Cambria Math"/>
            <w:sz w:val="24"/>
            <w:szCs w:val="24"/>
            <w:rPrChange w:id="1320" w:author="Wu Donghai" w:date="2021-02-11T10:17:00Z">
              <w:rPr>
                <w:rFonts w:ascii="Cambria Math" w:hAnsi="Cambria Math"/>
                <w:szCs w:val="20"/>
              </w:rPr>
            </w:rPrChange>
          </w:rPr>
          <m:t>∆LE</m:t>
        </m:r>
      </m:oMath>
      <w:r w:rsidRPr="00680C79">
        <w:rPr>
          <w:sz w:val="24"/>
          <w:szCs w:val="24"/>
          <w:rPrChange w:id="1321" w:author="Wu Donghai" w:date="2021-02-11T10:17:00Z">
            <w:rPr/>
          </w:rPrChange>
        </w:rPr>
        <w:t xml:space="preserve">, </w:t>
      </w:r>
      <m:oMath>
        <m:r>
          <w:rPr>
            <w:rFonts w:ascii="Cambria Math" w:hAnsi="Cambria Math"/>
            <w:sz w:val="24"/>
            <w:szCs w:val="24"/>
            <w:rPrChange w:id="1322" w:author="Wu Donghai" w:date="2021-02-11T10:17:00Z">
              <w:rPr>
                <w:rFonts w:ascii="Cambria Math" w:hAnsi="Cambria Math"/>
                <w:szCs w:val="20"/>
              </w:rPr>
            </w:rPrChange>
          </w:rPr>
          <m:t>∆α</m:t>
        </m:r>
      </m:oMath>
      <w:r w:rsidRPr="00680C79">
        <w:rPr>
          <w:sz w:val="24"/>
          <w:szCs w:val="24"/>
          <w:rPrChange w:id="1323" w:author="Wu Donghai" w:date="2021-02-11T10:17:00Z">
            <w:rPr/>
          </w:rPrChange>
        </w:rPr>
        <w:t xml:space="preserve">, and daytime energy residual </w:t>
      </w:r>
      <m:oMath>
        <m:r>
          <m:rPr>
            <m:sty m:val="p"/>
          </m:rPr>
          <w:rPr>
            <w:rFonts w:ascii="Cambria Math" w:hAnsi="Cambria Math"/>
            <w:sz w:val="24"/>
            <w:szCs w:val="24"/>
            <w:rPrChange w:id="1324" w:author="Wu Donghai" w:date="2021-02-11T10:17:00Z">
              <w:rPr>
                <w:rFonts w:ascii="Cambria Math" w:hAnsi="Cambria Math"/>
              </w:rPr>
            </w:rPrChange>
          </w:rPr>
          <m:t>∆E=</m:t>
        </m:r>
        <m:r>
          <m:rPr>
            <m:sty m:val="p"/>
          </m:rPr>
          <w:rPr>
            <w:rFonts w:ascii="Cambria Math" w:hAnsi="Cambria Math"/>
            <w:sz w:val="24"/>
            <w:szCs w:val="24"/>
            <w:rPrChange w:id="1325" w:author="Wu Donghai" w:date="2021-02-11T10:17:00Z">
              <w:rPr>
                <w:rFonts w:ascii="Cambria Math" w:hAnsi="Cambria Math"/>
                <w:szCs w:val="20"/>
              </w:rPr>
            </w:rPrChange>
          </w:rPr>
          <m:t>-</m:t>
        </m:r>
        <m:sSub>
          <m:sSubPr>
            <m:ctrlPr>
              <w:rPr>
                <w:rFonts w:ascii="Cambria Math" w:eastAsiaTheme="majorEastAsia" w:hAnsi="Cambria Math" w:cs="Times New Roman"/>
                <w:i/>
                <w:sz w:val="24"/>
                <w:szCs w:val="24"/>
                <w:rPrChange w:id="1326" w:author="Wu Donghai" w:date="2021-02-11T10:17:00Z">
                  <w:rPr>
                    <w:rFonts w:ascii="Cambria Math" w:eastAsiaTheme="majorEastAsia" w:hAnsi="Cambria Math" w:cs="Times New Roman"/>
                    <w:i/>
                    <w:szCs w:val="20"/>
                  </w:rPr>
                </w:rPrChange>
              </w:rPr>
            </m:ctrlPr>
          </m:sSubPr>
          <m:e>
            <m:r>
              <w:rPr>
                <w:rFonts w:ascii="Cambria Math" w:hAnsi="Cambria Math"/>
                <w:sz w:val="24"/>
                <w:szCs w:val="24"/>
                <w:rPrChange w:id="1327" w:author="Wu Donghai" w:date="2021-02-11T10:17:00Z">
                  <w:rPr>
                    <w:rFonts w:ascii="Cambria Math" w:hAnsi="Cambria Math"/>
                    <w:szCs w:val="20"/>
                  </w:rPr>
                </w:rPrChange>
              </w:rPr>
              <m:t>R</m:t>
            </m:r>
          </m:e>
          <m:sub>
            <m:r>
              <w:rPr>
                <w:rFonts w:ascii="Cambria Math" w:hAnsi="Cambria Math"/>
                <w:sz w:val="24"/>
                <w:szCs w:val="24"/>
                <w:rPrChange w:id="1328" w:author="Wu Donghai" w:date="2021-02-11T10:17:00Z">
                  <w:rPr>
                    <w:rFonts w:ascii="Cambria Math" w:hAnsi="Cambria Math"/>
                    <w:szCs w:val="20"/>
                  </w:rPr>
                </w:rPrChange>
              </w:rPr>
              <m:t>sw</m:t>
            </m:r>
          </m:sub>
        </m:sSub>
        <m:r>
          <w:rPr>
            <w:rFonts w:ascii="Cambria Math" w:hAnsi="Cambria Math"/>
            <w:sz w:val="24"/>
            <w:szCs w:val="24"/>
            <w:rPrChange w:id="1329" w:author="Wu Donghai" w:date="2021-02-11T10:17:00Z">
              <w:rPr>
                <w:rFonts w:ascii="Cambria Math" w:hAnsi="Cambria Math"/>
                <w:szCs w:val="20"/>
              </w:rPr>
            </w:rPrChange>
          </w:rPr>
          <m:t>∆α-∆LE</m:t>
        </m:r>
      </m:oMath>
      <w:r w:rsidRPr="00680C79">
        <w:rPr>
          <w:sz w:val="24"/>
          <w:szCs w:val="24"/>
          <w:rPrChange w:id="1330" w:author="Wu Donghai" w:date="2021-02-11T10:17:00Z">
            <w:rPr/>
          </w:rPrChange>
        </w:rPr>
        <w:t xml:space="preserve"> in different latitudinal transects and MAP bins.</w:t>
      </w:r>
    </w:p>
    <w:p w14:paraId="0AC4B50E" w14:textId="77777777" w:rsidR="00757628" w:rsidRPr="00680C79" w:rsidRDefault="00757628" w:rsidP="00680C79">
      <w:pPr>
        <w:pStyle w:val="Heading1"/>
        <w:spacing w:line="360" w:lineRule="auto"/>
        <w:rPr>
          <w:szCs w:val="24"/>
          <w:rPrChange w:id="1331" w:author="Wu Donghai" w:date="2021-02-11T10:17:00Z">
            <w:rPr/>
          </w:rPrChange>
        </w:rPr>
        <w:pPrChange w:id="1332" w:author="Wu Donghai" w:date="2021-02-11T10:19:00Z">
          <w:pPr>
            <w:pStyle w:val="Heading1"/>
            <w:jc w:val="left"/>
          </w:pPr>
        </w:pPrChange>
      </w:pPr>
      <w:r w:rsidRPr="00680C79">
        <w:rPr>
          <w:szCs w:val="24"/>
          <w:rPrChange w:id="1333" w:author="Wu Donghai" w:date="2021-02-11T10:17:00Z">
            <w:rPr/>
          </w:rPrChange>
        </w:rPr>
        <w:t>References</w:t>
      </w:r>
    </w:p>
    <w:p w14:paraId="3762938F" w14:textId="77777777" w:rsidR="00757628" w:rsidRPr="00680C79" w:rsidRDefault="00757628" w:rsidP="00680C79">
      <w:pPr>
        <w:pStyle w:val="EndNoteBibliography"/>
        <w:spacing w:line="360" w:lineRule="auto"/>
        <w:ind w:left="720" w:hanging="720"/>
        <w:rPr>
          <w:sz w:val="24"/>
          <w:szCs w:val="24"/>
          <w:rPrChange w:id="1334" w:author="Wu Donghai" w:date="2021-02-11T10:17:00Z">
            <w:rPr/>
          </w:rPrChange>
        </w:rPr>
        <w:pPrChange w:id="1335" w:author="Wu Donghai" w:date="2021-02-11T10:19:00Z">
          <w:pPr>
            <w:pStyle w:val="EndNoteBibliography"/>
            <w:ind w:left="720" w:hanging="720"/>
          </w:pPr>
        </w:pPrChange>
      </w:pPr>
      <w:r w:rsidRPr="00680C79">
        <w:rPr>
          <w:sz w:val="24"/>
          <w:szCs w:val="24"/>
          <w:rPrChange w:id="1336" w:author="Wu Donghai" w:date="2021-02-11T10:17:00Z">
            <w:rPr/>
          </w:rPrChange>
        </w:rPr>
        <w:t>1. Foley, J. A.</w:t>
      </w:r>
      <w:r w:rsidRPr="00680C79">
        <w:rPr>
          <w:i/>
          <w:sz w:val="24"/>
          <w:szCs w:val="24"/>
          <w:rPrChange w:id="1337" w:author="Wu Donghai" w:date="2021-02-11T10:17:00Z">
            <w:rPr>
              <w:i/>
            </w:rPr>
          </w:rPrChange>
        </w:rPr>
        <w:t xml:space="preserve"> et al.</w:t>
      </w:r>
      <w:r w:rsidRPr="00680C79">
        <w:rPr>
          <w:sz w:val="24"/>
          <w:szCs w:val="24"/>
          <w:rPrChange w:id="1338" w:author="Wu Donghai" w:date="2021-02-11T10:17:00Z">
            <w:rPr/>
          </w:rPrChange>
        </w:rPr>
        <w:t xml:space="preserve"> Global consequences of land use. </w:t>
      </w:r>
      <w:r w:rsidRPr="00680C79">
        <w:rPr>
          <w:i/>
          <w:sz w:val="24"/>
          <w:szCs w:val="24"/>
          <w:rPrChange w:id="1339" w:author="Wu Donghai" w:date="2021-02-11T10:17:00Z">
            <w:rPr>
              <w:i/>
            </w:rPr>
          </w:rPrChange>
        </w:rPr>
        <w:t>science</w:t>
      </w:r>
      <w:r w:rsidRPr="00680C79">
        <w:rPr>
          <w:sz w:val="24"/>
          <w:szCs w:val="24"/>
          <w:rPrChange w:id="1340" w:author="Wu Donghai" w:date="2021-02-11T10:17:00Z">
            <w:rPr/>
          </w:rPrChange>
        </w:rPr>
        <w:t xml:space="preserve"> </w:t>
      </w:r>
      <w:r w:rsidRPr="00680C79">
        <w:rPr>
          <w:b/>
          <w:sz w:val="24"/>
          <w:szCs w:val="24"/>
          <w:rPrChange w:id="1341" w:author="Wu Donghai" w:date="2021-02-11T10:17:00Z">
            <w:rPr>
              <w:b/>
            </w:rPr>
          </w:rPrChange>
        </w:rPr>
        <w:t>309</w:t>
      </w:r>
      <w:r w:rsidRPr="00680C79">
        <w:rPr>
          <w:sz w:val="24"/>
          <w:szCs w:val="24"/>
          <w:rPrChange w:id="1342" w:author="Wu Donghai" w:date="2021-02-11T10:17:00Z">
            <w:rPr/>
          </w:rPrChange>
        </w:rPr>
        <w:t>, 570-574 (2005).</w:t>
      </w:r>
    </w:p>
    <w:p w14:paraId="5BC394A3" w14:textId="77777777" w:rsidR="00757628" w:rsidRPr="00680C79" w:rsidRDefault="00757628" w:rsidP="00680C79">
      <w:pPr>
        <w:pStyle w:val="EndNoteBibliography"/>
        <w:spacing w:line="360" w:lineRule="auto"/>
        <w:ind w:left="720" w:hanging="720"/>
        <w:rPr>
          <w:sz w:val="24"/>
          <w:szCs w:val="24"/>
          <w:rPrChange w:id="1343" w:author="Wu Donghai" w:date="2021-02-11T10:17:00Z">
            <w:rPr/>
          </w:rPrChange>
        </w:rPr>
        <w:pPrChange w:id="1344" w:author="Wu Donghai" w:date="2021-02-11T10:19:00Z">
          <w:pPr>
            <w:pStyle w:val="EndNoteBibliography"/>
            <w:ind w:left="720" w:hanging="720"/>
          </w:pPr>
        </w:pPrChange>
      </w:pPr>
      <w:r w:rsidRPr="00680C79">
        <w:rPr>
          <w:sz w:val="24"/>
          <w:szCs w:val="24"/>
          <w:rPrChange w:id="1345" w:author="Wu Donghai" w:date="2021-02-11T10:17:00Z">
            <w:rPr/>
          </w:rPrChange>
        </w:rPr>
        <w:t>2. Grimm, N. B.</w:t>
      </w:r>
      <w:r w:rsidRPr="00680C79">
        <w:rPr>
          <w:i/>
          <w:sz w:val="24"/>
          <w:szCs w:val="24"/>
          <w:rPrChange w:id="1346" w:author="Wu Donghai" w:date="2021-02-11T10:17:00Z">
            <w:rPr>
              <w:i/>
            </w:rPr>
          </w:rPrChange>
        </w:rPr>
        <w:t xml:space="preserve"> et al.</w:t>
      </w:r>
      <w:r w:rsidRPr="00680C79">
        <w:rPr>
          <w:sz w:val="24"/>
          <w:szCs w:val="24"/>
          <w:rPrChange w:id="1347" w:author="Wu Donghai" w:date="2021-02-11T10:17:00Z">
            <w:rPr/>
          </w:rPrChange>
        </w:rPr>
        <w:t xml:space="preserve"> Global change and the ecology of cities. </w:t>
      </w:r>
      <w:r w:rsidRPr="00680C79">
        <w:rPr>
          <w:i/>
          <w:sz w:val="24"/>
          <w:szCs w:val="24"/>
          <w:rPrChange w:id="1348" w:author="Wu Donghai" w:date="2021-02-11T10:17:00Z">
            <w:rPr>
              <w:i/>
            </w:rPr>
          </w:rPrChange>
        </w:rPr>
        <w:t>science</w:t>
      </w:r>
      <w:r w:rsidRPr="00680C79">
        <w:rPr>
          <w:sz w:val="24"/>
          <w:szCs w:val="24"/>
          <w:rPrChange w:id="1349" w:author="Wu Donghai" w:date="2021-02-11T10:17:00Z">
            <w:rPr/>
          </w:rPrChange>
        </w:rPr>
        <w:t xml:space="preserve"> </w:t>
      </w:r>
      <w:r w:rsidRPr="00680C79">
        <w:rPr>
          <w:b/>
          <w:sz w:val="24"/>
          <w:szCs w:val="24"/>
          <w:rPrChange w:id="1350" w:author="Wu Donghai" w:date="2021-02-11T10:17:00Z">
            <w:rPr>
              <w:b/>
            </w:rPr>
          </w:rPrChange>
        </w:rPr>
        <w:t>319</w:t>
      </w:r>
      <w:r w:rsidRPr="00680C79">
        <w:rPr>
          <w:sz w:val="24"/>
          <w:szCs w:val="24"/>
          <w:rPrChange w:id="1351" w:author="Wu Donghai" w:date="2021-02-11T10:17:00Z">
            <w:rPr/>
          </w:rPrChange>
        </w:rPr>
        <w:t>, 756-760 (2008).</w:t>
      </w:r>
    </w:p>
    <w:p w14:paraId="792A1A30" w14:textId="77777777" w:rsidR="00757628" w:rsidRPr="00680C79" w:rsidRDefault="00757628" w:rsidP="00680C79">
      <w:pPr>
        <w:pStyle w:val="EndNoteBibliography"/>
        <w:spacing w:line="360" w:lineRule="auto"/>
        <w:ind w:left="720" w:hanging="720"/>
        <w:rPr>
          <w:sz w:val="24"/>
          <w:szCs w:val="24"/>
          <w:rPrChange w:id="1352" w:author="Wu Donghai" w:date="2021-02-11T10:17:00Z">
            <w:rPr/>
          </w:rPrChange>
        </w:rPr>
        <w:pPrChange w:id="1353" w:author="Wu Donghai" w:date="2021-02-11T10:19:00Z">
          <w:pPr>
            <w:pStyle w:val="EndNoteBibliography"/>
            <w:ind w:left="720" w:hanging="720"/>
          </w:pPr>
        </w:pPrChange>
      </w:pPr>
      <w:r w:rsidRPr="00680C79">
        <w:rPr>
          <w:sz w:val="24"/>
          <w:szCs w:val="24"/>
          <w:rPrChange w:id="1354" w:author="Wu Donghai" w:date="2021-02-11T10:17:00Z">
            <w:rPr/>
          </w:rPrChange>
        </w:rPr>
        <w:t xml:space="preserve">3. Voogt, J. A. &amp; Oke, T. R. Thermal remote sensing of urban climates. </w:t>
      </w:r>
      <w:r w:rsidRPr="00680C79">
        <w:rPr>
          <w:i/>
          <w:sz w:val="24"/>
          <w:szCs w:val="24"/>
          <w:rPrChange w:id="1355" w:author="Wu Donghai" w:date="2021-02-11T10:17:00Z">
            <w:rPr>
              <w:i/>
            </w:rPr>
          </w:rPrChange>
        </w:rPr>
        <w:t>Remote sensing of environment</w:t>
      </w:r>
      <w:r w:rsidRPr="00680C79">
        <w:rPr>
          <w:sz w:val="24"/>
          <w:szCs w:val="24"/>
          <w:rPrChange w:id="1356" w:author="Wu Donghai" w:date="2021-02-11T10:17:00Z">
            <w:rPr/>
          </w:rPrChange>
        </w:rPr>
        <w:t xml:space="preserve"> </w:t>
      </w:r>
      <w:r w:rsidRPr="00680C79">
        <w:rPr>
          <w:b/>
          <w:sz w:val="24"/>
          <w:szCs w:val="24"/>
          <w:rPrChange w:id="1357" w:author="Wu Donghai" w:date="2021-02-11T10:17:00Z">
            <w:rPr>
              <w:b/>
            </w:rPr>
          </w:rPrChange>
        </w:rPr>
        <w:t>86</w:t>
      </w:r>
      <w:r w:rsidRPr="00680C79">
        <w:rPr>
          <w:sz w:val="24"/>
          <w:szCs w:val="24"/>
          <w:rPrChange w:id="1358" w:author="Wu Donghai" w:date="2021-02-11T10:17:00Z">
            <w:rPr/>
          </w:rPrChange>
        </w:rPr>
        <w:t>, 370-384 (2003).</w:t>
      </w:r>
    </w:p>
    <w:p w14:paraId="5F3B8FA2" w14:textId="77777777" w:rsidR="00757628" w:rsidRPr="00680C79" w:rsidRDefault="00757628" w:rsidP="00680C79">
      <w:pPr>
        <w:pStyle w:val="EndNoteBibliography"/>
        <w:spacing w:line="360" w:lineRule="auto"/>
        <w:ind w:left="720" w:hanging="720"/>
        <w:rPr>
          <w:sz w:val="24"/>
          <w:szCs w:val="24"/>
          <w:rPrChange w:id="1359" w:author="Wu Donghai" w:date="2021-02-11T10:17:00Z">
            <w:rPr/>
          </w:rPrChange>
        </w:rPr>
        <w:pPrChange w:id="1360" w:author="Wu Donghai" w:date="2021-02-11T10:19:00Z">
          <w:pPr>
            <w:pStyle w:val="EndNoteBibliography"/>
            <w:ind w:left="720" w:hanging="720"/>
          </w:pPr>
        </w:pPrChange>
      </w:pPr>
      <w:r w:rsidRPr="00680C79">
        <w:rPr>
          <w:sz w:val="24"/>
          <w:szCs w:val="24"/>
          <w:rPrChange w:id="1361" w:author="Wu Donghai" w:date="2021-02-11T10:17:00Z">
            <w:rPr/>
          </w:rPrChange>
        </w:rPr>
        <w:t xml:space="preserve">4. Patz, J. A., Campbell-Lendrum, D., Holloway, T. &amp; Foley, J. A. Impact of regional climate </w:t>
      </w:r>
      <w:r w:rsidRPr="00680C79">
        <w:rPr>
          <w:sz w:val="24"/>
          <w:szCs w:val="24"/>
          <w:rPrChange w:id="1362" w:author="Wu Donghai" w:date="2021-02-11T10:17:00Z">
            <w:rPr/>
          </w:rPrChange>
        </w:rPr>
        <w:lastRenderedPageBreak/>
        <w:t xml:space="preserve">change on human health. </w:t>
      </w:r>
      <w:r w:rsidRPr="00680C79">
        <w:rPr>
          <w:i/>
          <w:sz w:val="24"/>
          <w:szCs w:val="24"/>
          <w:rPrChange w:id="1363" w:author="Wu Donghai" w:date="2021-02-11T10:17:00Z">
            <w:rPr>
              <w:i/>
            </w:rPr>
          </w:rPrChange>
        </w:rPr>
        <w:t>Nature</w:t>
      </w:r>
      <w:r w:rsidRPr="00680C79">
        <w:rPr>
          <w:sz w:val="24"/>
          <w:szCs w:val="24"/>
          <w:rPrChange w:id="1364" w:author="Wu Donghai" w:date="2021-02-11T10:17:00Z">
            <w:rPr/>
          </w:rPrChange>
        </w:rPr>
        <w:t xml:space="preserve"> </w:t>
      </w:r>
      <w:r w:rsidRPr="00680C79">
        <w:rPr>
          <w:b/>
          <w:sz w:val="24"/>
          <w:szCs w:val="24"/>
          <w:rPrChange w:id="1365" w:author="Wu Donghai" w:date="2021-02-11T10:17:00Z">
            <w:rPr>
              <w:b/>
            </w:rPr>
          </w:rPrChange>
        </w:rPr>
        <w:t>438</w:t>
      </w:r>
      <w:r w:rsidRPr="00680C79">
        <w:rPr>
          <w:sz w:val="24"/>
          <w:szCs w:val="24"/>
          <w:rPrChange w:id="1366" w:author="Wu Donghai" w:date="2021-02-11T10:17:00Z">
            <w:rPr/>
          </w:rPrChange>
        </w:rPr>
        <w:t>, 310-317 (2005).</w:t>
      </w:r>
    </w:p>
    <w:p w14:paraId="0B021EC9" w14:textId="77777777" w:rsidR="00757628" w:rsidRPr="00680C79" w:rsidRDefault="00757628" w:rsidP="00680C79">
      <w:pPr>
        <w:pStyle w:val="EndNoteBibliography"/>
        <w:spacing w:line="360" w:lineRule="auto"/>
        <w:ind w:left="720" w:hanging="720"/>
        <w:rPr>
          <w:sz w:val="24"/>
          <w:szCs w:val="24"/>
          <w:rPrChange w:id="1367" w:author="Wu Donghai" w:date="2021-02-11T10:17:00Z">
            <w:rPr/>
          </w:rPrChange>
        </w:rPr>
        <w:pPrChange w:id="1368" w:author="Wu Donghai" w:date="2021-02-11T10:19:00Z">
          <w:pPr>
            <w:pStyle w:val="EndNoteBibliography"/>
            <w:ind w:left="720" w:hanging="720"/>
          </w:pPr>
        </w:pPrChange>
      </w:pPr>
      <w:r w:rsidRPr="00680C79">
        <w:rPr>
          <w:sz w:val="24"/>
          <w:szCs w:val="24"/>
          <w:rPrChange w:id="1369" w:author="Wu Donghai" w:date="2021-02-11T10:17:00Z">
            <w:rPr/>
          </w:rPrChange>
        </w:rPr>
        <w:t xml:space="preserve">5. Anderson, G. B. &amp; Bell, M. L. Heat waves in the United States: mortality risk during heat waves and effect modification by heat wave characteristics in 43 US communities. </w:t>
      </w:r>
      <w:r w:rsidRPr="00680C79">
        <w:rPr>
          <w:i/>
          <w:sz w:val="24"/>
          <w:szCs w:val="24"/>
          <w:rPrChange w:id="1370" w:author="Wu Donghai" w:date="2021-02-11T10:17:00Z">
            <w:rPr>
              <w:i/>
            </w:rPr>
          </w:rPrChange>
        </w:rPr>
        <w:t>Environmental health perspectives</w:t>
      </w:r>
      <w:r w:rsidRPr="00680C79">
        <w:rPr>
          <w:sz w:val="24"/>
          <w:szCs w:val="24"/>
          <w:rPrChange w:id="1371" w:author="Wu Donghai" w:date="2021-02-11T10:17:00Z">
            <w:rPr/>
          </w:rPrChange>
        </w:rPr>
        <w:t xml:space="preserve"> </w:t>
      </w:r>
      <w:r w:rsidRPr="00680C79">
        <w:rPr>
          <w:b/>
          <w:sz w:val="24"/>
          <w:szCs w:val="24"/>
          <w:rPrChange w:id="1372" w:author="Wu Donghai" w:date="2021-02-11T10:17:00Z">
            <w:rPr>
              <w:b/>
            </w:rPr>
          </w:rPrChange>
        </w:rPr>
        <w:t>119</w:t>
      </w:r>
      <w:r w:rsidRPr="00680C79">
        <w:rPr>
          <w:sz w:val="24"/>
          <w:szCs w:val="24"/>
          <w:rPrChange w:id="1373" w:author="Wu Donghai" w:date="2021-02-11T10:17:00Z">
            <w:rPr/>
          </w:rPrChange>
        </w:rPr>
        <w:t>, 210-218 (2011).</w:t>
      </w:r>
    </w:p>
    <w:p w14:paraId="6B63ABD4" w14:textId="77777777" w:rsidR="00757628" w:rsidRPr="00680C79" w:rsidRDefault="00757628" w:rsidP="00680C79">
      <w:pPr>
        <w:pStyle w:val="EndNoteBibliography"/>
        <w:spacing w:line="360" w:lineRule="auto"/>
        <w:ind w:left="720" w:hanging="720"/>
        <w:rPr>
          <w:sz w:val="24"/>
          <w:szCs w:val="24"/>
          <w:rPrChange w:id="1374" w:author="Wu Donghai" w:date="2021-02-11T10:17:00Z">
            <w:rPr/>
          </w:rPrChange>
        </w:rPr>
        <w:pPrChange w:id="1375" w:author="Wu Donghai" w:date="2021-02-11T10:19:00Z">
          <w:pPr>
            <w:pStyle w:val="EndNoteBibliography"/>
            <w:ind w:left="720" w:hanging="720"/>
          </w:pPr>
        </w:pPrChange>
      </w:pPr>
      <w:r w:rsidRPr="00680C79">
        <w:rPr>
          <w:sz w:val="24"/>
          <w:szCs w:val="24"/>
          <w:rPrChange w:id="1376" w:author="Wu Donghai" w:date="2021-02-11T10:17:00Z">
            <w:rPr/>
          </w:rPrChange>
        </w:rPr>
        <w:t>6. Zhao, L.</w:t>
      </w:r>
      <w:r w:rsidRPr="00680C79">
        <w:rPr>
          <w:i/>
          <w:sz w:val="24"/>
          <w:szCs w:val="24"/>
          <w:rPrChange w:id="1377" w:author="Wu Donghai" w:date="2021-02-11T10:17:00Z">
            <w:rPr>
              <w:i/>
            </w:rPr>
          </w:rPrChange>
        </w:rPr>
        <w:t xml:space="preserve"> et al.</w:t>
      </w:r>
      <w:r w:rsidRPr="00680C79">
        <w:rPr>
          <w:sz w:val="24"/>
          <w:szCs w:val="24"/>
          <w:rPrChange w:id="1378" w:author="Wu Donghai" w:date="2021-02-11T10:17:00Z">
            <w:rPr/>
          </w:rPrChange>
        </w:rPr>
        <w:t xml:space="preserve"> Interactions between urban heat islands and heat waves. </w:t>
      </w:r>
      <w:r w:rsidRPr="00680C79">
        <w:rPr>
          <w:i/>
          <w:sz w:val="24"/>
          <w:szCs w:val="24"/>
          <w:rPrChange w:id="1379" w:author="Wu Donghai" w:date="2021-02-11T10:17:00Z">
            <w:rPr>
              <w:i/>
            </w:rPr>
          </w:rPrChange>
        </w:rPr>
        <w:t>Environmental research letters</w:t>
      </w:r>
      <w:r w:rsidRPr="00680C79">
        <w:rPr>
          <w:sz w:val="24"/>
          <w:szCs w:val="24"/>
          <w:rPrChange w:id="1380" w:author="Wu Donghai" w:date="2021-02-11T10:17:00Z">
            <w:rPr/>
          </w:rPrChange>
        </w:rPr>
        <w:t xml:space="preserve"> </w:t>
      </w:r>
      <w:r w:rsidRPr="00680C79">
        <w:rPr>
          <w:b/>
          <w:sz w:val="24"/>
          <w:szCs w:val="24"/>
          <w:rPrChange w:id="1381" w:author="Wu Donghai" w:date="2021-02-11T10:17:00Z">
            <w:rPr>
              <w:b/>
            </w:rPr>
          </w:rPrChange>
        </w:rPr>
        <w:t>13</w:t>
      </w:r>
      <w:r w:rsidRPr="00680C79">
        <w:rPr>
          <w:sz w:val="24"/>
          <w:szCs w:val="24"/>
          <w:rPrChange w:id="1382" w:author="Wu Donghai" w:date="2021-02-11T10:17:00Z">
            <w:rPr/>
          </w:rPrChange>
        </w:rPr>
        <w:t>, 034003 (2018).</w:t>
      </w:r>
    </w:p>
    <w:p w14:paraId="69C3E7AA" w14:textId="77777777" w:rsidR="00757628" w:rsidRPr="00680C79" w:rsidRDefault="00757628" w:rsidP="00680C79">
      <w:pPr>
        <w:pStyle w:val="EndNoteBibliography"/>
        <w:spacing w:line="360" w:lineRule="auto"/>
        <w:ind w:left="720" w:hanging="720"/>
        <w:rPr>
          <w:sz w:val="24"/>
          <w:szCs w:val="24"/>
          <w:rPrChange w:id="1383" w:author="Wu Donghai" w:date="2021-02-11T10:17:00Z">
            <w:rPr/>
          </w:rPrChange>
        </w:rPr>
        <w:pPrChange w:id="1384" w:author="Wu Donghai" w:date="2021-02-11T10:19:00Z">
          <w:pPr>
            <w:pStyle w:val="EndNoteBibliography"/>
            <w:ind w:left="720" w:hanging="720"/>
          </w:pPr>
        </w:pPrChange>
      </w:pPr>
      <w:r w:rsidRPr="00680C79">
        <w:rPr>
          <w:sz w:val="24"/>
          <w:szCs w:val="24"/>
          <w:rPrChange w:id="1385" w:author="Wu Donghai" w:date="2021-02-11T10:17:00Z">
            <w:rPr/>
          </w:rPrChange>
        </w:rPr>
        <w:t>7. Mora, C.</w:t>
      </w:r>
      <w:r w:rsidRPr="00680C79">
        <w:rPr>
          <w:i/>
          <w:sz w:val="24"/>
          <w:szCs w:val="24"/>
          <w:rPrChange w:id="1386" w:author="Wu Donghai" w:date="2021-02-11T10:17:00Z">
            <w:rPr>
              <w:i/>
            </w:rPr>
          </w:rPrChange>
        </w:rPr>
        <w:t xml:space="preserve"> et al.</w:t>
      </w:r>
      <w:r w:rsidRPr="00680C79">
        <w:rPr>
          <w:sz w:val="24"/>
          <w:szCs w:val="24"/>
          <w:rPrChange w:id="1387" w:author="Wu Donghai" w:date="2021-02-11T10:17:00Z">
            <w:rPr/>
          </w:rPrChange>
        </w:rPr>
        <w:t xml:space="preserve"> Global risk of deadly heat. </w:t>
      </w:r>
      <w:r w:rsidRPr="00680C79">
        <w:rPr>
          <w:i/>
          <w:sz w:val="24"/>
          <w:szCs w:val="24"/>
          <w:rPrChange w:id="1388" w:author="Wu Donghai" w:date="2021-02-11T10:17:00Z">
            <w:rPr>
              <w:i/>
            </w:rPr>
          </w:rPrChange>
        </w:rPr>
        <w:t>Nature climate change</w:t>
      </w:r>
      <w:r w:rsidRPr="00680C79">
        <w:rPr>
          <w:sz w:val="24"/>
          <w:szCs w:val="24"/>
          <w:rPrChange w:id="1389" w:author="Wu Donghai" w:date="2021-02-11T10:17:00Z">
            <w:rPr/>
          </w:rPrChange>
        </w:rPr>
        <w:t xml:space="preserve"> </w:t>
      </w:r>
      <w:r w:rsidRPr="00680C79">
        <w:rPr>
          <w:b/>
          <w:sz w:val="24"/>
          <w:szCs w:val="24"/>
          <w:rPrChange w:id="1390" w:author="Wu Donghai" w:date="2021-02-11T10:17:00Z">
            <w:rPr>
              <w:b/>
            </w:rPr>
          </w:rPrChange>
        </w:rPr>
        <w:t>7</w:t>
      </w:r>
      <w:r w:rsidRPr="00680C79">
        <w:rPr>
          <w:sz w:val="24"/>
          <w:szCs w:val="24"/>
          <w:rPrChange w:id="1391" w:author="Wu Donghai" w:date="2021-02-11T10:17:00Z">
            <w:rPr/>
          </w:rPrChange>
        </w:rPr>
        <w:t>, 501-506 (2017).</w:t>
      </w:r>
    </w:p>
    <w:p w14:paraId="1B9B4425" w14:textId="77777777" w:rsidR="00757628" w:rsidRPr="00680C79" w:rsidRDefault="00757628" w:rsidP="00680C79">
      <w:pPr>
        <w:pStyle w:val="EndNoteBibliography"/>
        <w:spacing w:line="360" w:lineRule="auto"/>
        <w:ind w:left="720" w:hanging="720"/>
        <w:rPr>
          <w:sz w:val="24"/>
          <w:szCs w:val="24"/>
          <w:rPrChange w:id="1392" w:author="Wu Donghai" w:date="2021-02-11T10:17:00Z">
            <w:rPr/>
          </w:rPrChange>
        </w:rPr>
        <w:pPrChange w:id="1393" w:author="Wu Donghai" w:date="2021-02-11T10:19:00Z">
          <w:pPr>
            <w:pStyle w:val="EndNoteBibliography"/>
            <w:ind w:left="720" w:hanging="720"/>
          </w:pPr>
        </w:pPrChange>
      </w:pPr>
      <w:r w:rsidRPr="00680C79">
        <w:rPr>
          <w:sz w:val="24"/>
          <w:szCs w:val="24"/>
          <w:rPrChange w:id="1394" w:author="Wu Donghai" w:date="2021-02-11T10:17:00Z">
            <w:rPr/>
          </w:rPrChange>
        </w:rPr>
        <w:t xml:space="preserve">8. Perkins-Kirkpatrick, S. &amp; Lewis, S. Increasing trends in regional heatwaves. </w:t>
      </w:r>
      <w:r w:rsidRPr="00680C79">
        <w:rPr>
          <w:i/>
          <w:sz w:val="24"/>
          <w:szCs w:val="24"/>
          <w:rPrChange w:id="1395" w:author="Wu Donghai" w:date="2021-02-11T10:17:00Z">
            <w:rPr>
              <w:i/>
            </w:rPr>
          </w:rPrChange>
        </w:rPr>
        <w:t>Nature communications</w:t>
      </w:r>
      <w:r w:rsidRPr="00680C79">
        <w:rPr>
          <w:sz w:val="24"/>
          <w:szCs w:val="24"/>
          <w:rPrChange w:id="1396" w:author="Wu Donghai" w:date="2021-02-11T10:17:00Z">
            <w:rPr/>
          </w:rPrChange>
        </w:rPr>
        <w:t xml:space="preserve"> </w:t>
      </w:r>
      <w:r w:rsidRPr="00680C79">
        <w:rPr>
          <w:b/>
          <w:sz w:val="24"/>
          <w:szCs w:val="24"/>
          <w:rPrChange w:id="1397" w:author="Wu Donghai" w:date="2021-02-11T10:17:00Z">
            <w:rPr>
              <w:b/>
            </w:rPr>
          </w:rPrChange>
        </w:rPr>
        <w:t>11</w:t>
      </w:r>
      <w:r w:rsidRPr="00680C79">
        <w:rPr>
          <w:sz w:val="24"/>
          <w:szCs w:val="24"/>
          <w:rPrChange w:id="1398" w:author="Wu Donghai" w:date="2021-02-11T10:17:00Z">
            <w:rPr/>
          </w:rPrChange>
        </w:rPr>
        <w:t>, 1-8 (2020).</w:t>
      </w:r>
    </w:p>
    <w:p w14:paraId="2E91FBAF" w14:textId="77777777" w:rsidR="00757628" w:rsidRPr="00680C79" w:rsidRDefault="00757628" w:rsidP="00680C79">
      <w:pPr>
        <w:pStyle w:val="EndNoteBibliography"/>
        <w:spacing w:line="360" w:lineRule="auto"/>
        <w:ind w:left="720" w:hanging="720"/>
        <w:rPr>
          <w:sz w:val="24"/>
          <w:szCs w:val="24"/>
          <w:rPrChange w:id="1399" w:author="Wu Donghai" w:date="2021-02-11T10:17:00Z">
            <w:rPr/>
          </w:rPrChange>
        </w:rPr>
        <w:pPrChange w:id="1400" w:author="Wu Donghai" w:date="2021-02-11T10:19:00Z">
          <w:pPr>
            <w:pStyle w:val="EndNoteBibliography"/>
            <w:ind w:left="720" w:hanging="720"/>
          </w:pPr>
        </w:pPrChange>
      </w:pPr>
      <w:r w:rsidRPr="00680C79">
        <w:rPr>
          <w:sz w:val="24"/>
          <w:szCs w:val="24"/>
          <w:rPrChange w:id="1401" w:author="Wu Donghai" w:date="2021-02-11T10:17:00Z">
            <w:rPr/>
          </w:rPrChange>
        </w:rPr>
        <w:t>9. Nilon, C. H.</w:t>
      </w:r>
      <w:r w:rsidRPr="00680C79">
        <w:rPr>
          <w:i/>
          <w:sz w:val="24"/>
          <w:szCs w:val="24"/>
          <w:rPrChange w:id="1402" w:author="Wu Donghai" w:date="2021-02-11T10:17:00Z">
            <w:rPr>
              <w:i/>
            </w:rPr>
          </w:rPrChange>
        </w:rPr>
        <w:t xml:space="preserve"> et al.</w:t>
      </w:r>
      <w:r w:rsidRPr="00680C79">
        <w:rPr>
          <w:sz w:val="24"/>
          <w:szCs w:val="24"/>
          <w:rPrChange w:id="1403" w:author="Wu Donghai" w:date="2021-02-11T10:17:00Z">
            <w:rPr/>
          </w:rPrChange>
        </w:rPr>
        <w:t xml:space="preserve"> Planning for the future of urban biodiversity: a global review of city-scale initiatives. </w:t>
      </w:r>
      <w:r w:rsidRPr="00680C79">
        <w:rPr>
          <w:i/>
          <w:sz w:val="24"/>
          <w:szCs w:val="24"/>
          <w:rPrChange w:id="1404" w:author="Wu Donghai" w:date="2021-02-11T10:17:00Z">
            <w:rPr>
              <w:i/>
            </w:rPr>
          </w:rPrChange>
        </w:rPr>
        <w:t>BioScience</w:t>
      </w:r>
      <w:r w:rsidRPr="00680C79">
        <w:rPr>
          <w:sz w:val="24"/>
          <w:szCs w:val="24"/>
          <w:rPrChange w:id="1405" w:author="Wu Donghai" w:date="2021-02-11T10:17:00Z">
            <w:rPr/>
          </w:rPrChange>
        </w:rPr>
        <w:t xml:space="preserve"> </w:t>
      </w:r>
      <w:r w:rsidRPr="00680C79">
        <w:rPr>
          <w:b/>
          <w:sz w:val="24"/>
          <w:szCs w:val="24"/>
          <w:rPrChange w:id="1406" w:author="Wu Donghai" w:date="2021-02-11T10:17:00Z">
            <w:rPr>
              <w:b/>
            </w:rPr>
          </w:rPrChange>
        </w:rPr>
        <w:t>67</w:t>
      </w:r>
      <w:r w:rsidRPr="00680C79">
        <w:rPr>
          <w:sz w:val="24"/>
          <w:szCs w:val="24"/>
          <w:rPrChange w:id="1407" w:author="Wu Donghai" w:date="2021-02-11T10:17:00Z">
            <w:rPr/>
          </w:rPrChange>
        </w:rPr>
        <w:t>, 332-342 (2017).</w:t>
      </w:r>
    </w:p>
    <w:p w14:paraId="317143EA" w14:textId="77777777" w:rsidR="00757628" w:rsidRPr="00680C79" w:rsidRDefault="00757628" w:rsidP="00680C79">
      <w:pPr>
        <w:pStyle w:val="EndNoteBibliography"/>
        <w:spacing w:line="360" w:lineRule="auto"/>
        <w:ind w:left="720" w:hanging="720"/>
        <w:rPr>
          <w:sz w:val="24"/>
          <w:szCs w:val="24"/>
          <w:rPrChange w:id="1408" w:author="Wu Donghai" w:date="2021-02-11T10:17:00Z">
            <w:rPr/>
          </w:rPrChange>
        </w:rPr>
        <w:pPrChange w:id="1409" w:author="Wu Donghai" w:date="2021-02-11T10:19:00Z">
          <w:pPr>
            <w:pStyle w:val="EndNoteBibliography"/>
            <w:ind w:left="720" w:hanging="720"/>
          </w:pPr>
        </w:pPrChange>
      </w:pPr>
      <w:r w:rsidRPr="00680C79">
        <w:rPr>
          <w:sz w:val="24"/>
          <w:szCs w:val="24"/>
          <w:rPrChange w:id="1410" w:author="Wu Donghai" w:date="2021-02-11T10:17:00Z">
            <w:rPr/>
          </w:rPrChange>
        </w:rPr>
        <w:t xml:space="preserve">10. </w:t>
      </w:r>
      <w:r w:rsidRPr="00680C79">
        <w:rPr>
          <w:i/>
          <w:sz w:val="24"/>
          <w:szCs w:val="24"/>
          <w:rPrChange w:id="1411" w:author="Wu Donghai" w:date="2021-02-11T10:17:00Z">
            <w:rPr>
              <w:i/>
            </w:rPr>
          </w:rPrChange>
        </w:rPr>
        <w:t xml:space="preserve">Protecting and developing the urban tree canopy a 135-city study </w:t>
      </w:r>
      <w:r w:rsidRPr="00680C79">
        <w:rPr>
          <w:sz w:val="24"/>
          <w:szCs w:val="24"/>
          <w:rPrChange w:id="1412" w:author="Wu Donghai" w:date="2021-02-11T10:17:00Z">
            <w:rPr/>
          </w:rPrChange>
        </w:rPr>
        <w:t>(City Policy Associates, Washington, D.C, 2008); https://www.usmayors.org</w:t>
      </w:r>
    </w:p>
    <w:p w14:paraId="61472B97" w14:textId="77777777" w:rsidR="00757628" w:rsidRPr="00680C79" w:rsidRDefault="00757628" w:rsidP="00680C79">
      <w:pPr>
        <w:pStyle w:val="EndNoteBibliography"/>
        <w:spacing w:line="360" w:lineRule="auto"/>
        <w:ind w:left="720" w:hanging="720"/>
        <w:rPr>
          <w:sz w:val="24"/>
          <w:szCs w:val="24"/>
          <w:rPrChange w:id="1413" w:author="Wu Donghai" w:date="2021-02-11T10:17:00Z">
            <w:rPr/>
          </w:rPrChange>
        </w:rPr>
        <w:pPrChange w:id="1414" w:author="Wu Donghai" w:date="2021-02-11T10:19:00Z">
          <w:pPr>
            <w:pStyle w:val="EndNoteBibliography"/>
            <w:ind w:left="720" w:hanging="720"/>
          </w:pPr>
        </w:pPrChange>
      </w:pPr>
      <w:r w:rsidRPr="00680C79">
        <w:rPr>
          <w:sz w:val="24"/>
          <w:szCs w:val="24"/>
          <w:rPrChange w:id="1415" w:author="Wu Donghai" w:date="2021-02-11T10:17:00Z">
            <w:rPr/>
          </w:rPrChange>
        </w:rPr>
        <w:t>11. Liu, X.</w:t>
      </w:r>
      <w:r w:rsidRPr="00680C79">
        <w:rPr>
          <w:i/>
          <w:sz w:val="24"/>
          <w:szCs w:val="24"/>
          <w:rPrChange w:id="1416" w:author="Wu Donghai" w:date="2021-02-11T10:17:00Z">
            <w:rPr>
              <w:i/>
            </w:rPr>
          </w:rPrChange>
        </w:rPr>
        <w:t xml:space="preserve"> et al.</w:t>
      </w:r>
      <w:r w:rsidRPr="00680C79">
        <w:rPr>
          <w:sz w:val="24"/>
          <w:szCs w:val="24"/>
          <w:rPrChange w:id="1417" w:author="Wu Donghai" w:date="2021-02-11T10:17:00Z">
            <w:rPr/>
          </w:rPrChange>
        </w:rPr>
        <w:t xml:space="preserve"> High-spatiotemporal-resolution mapping of global urban change from 1985 to 2015. </w:t>
      </w:r>
      <w:r w:rsidRPr="00680C79">
        <w:rPr>
          <w:i/>
          <w:sz w:val="24"/>
          <w:szCs w:val="24"/>
          <w:rPrChange w:id="1418" w:author="Wu Donghai" w:date="2021-02-11T10:17:00Z">
            <w:rPr>
              <w:i/>
            </w:rPr>
          </w:rPrChange>
        </w:rPr>
        <w:t>Nature Sustainability</w:t>
      </w:r>
      <w:r w:rsidRPr="00680C79">
        <w:rPr>
          <w:sz w:val="24"/>
          <w:szCs w:val="24"/>
          <w:rPrChange w:id="1419" w:author="Wu Donghai" w:date="2021-02-11T10:17:00Z">
            <w:rPr/>
          </w:rPrChange>
        </w:rPr>
        <w:t>, 1-7 (2020).</w:t>
      </w:r>
    </w:p>
    <w:p w14:paraId="026039EB" w14:textId="77777777" w:rsidR="00757628" w:rsidRPr="00680C79" w:rsidRDefault="00757628" w:rsidP="00680C79">
      <w:pPr>
        <w:pStyle w:val="EndNoteBibliography"/>
        <w:spacing w:line="360" w:lineRule="auto"/>
        <w:ind w:left="720" w:hanging="720"/>
        <w:rPr>
          <w:sz w:val="24"/>
          <w:szCs w:val="24"/>
          <w:rPrChange w:id="1420" w:author="Wu Donghai" w:date="2021-02-11T10:17:00Z">
            <w:rPr/>
          </w:rPrChange>
        </w:rPr>
        <w:pPrChange w:id="1421" w:author="Wu Donghai" w:date="2021-02-11T10:19:00Z">
          <w:pPr>
            <w:pStyle w:val="EndNoteBibliography"/>
            <w:ind w:left="720" w:hanging="720"/>
          </w:pPr>
        </w:pPrChange>
      </w:pPr>
      <w:r w:rsidRPr="00680C79">
        <w:rPr>
          <w:sz w:val="24"/>
          <w:szCs w:val="24"/>
          <w:rPrChange w:id="1422" w:author="Wu Donghai" w:date="2021-02-11T10:17:00Z">
            <w:rPr/>
          </w:rPrChange>
        </w:rPr>
        <w:t xml:space="preserve">12. Wang, C., Wang, Z.-H., Wang, C. &amp; Myint, S. W. Environmental cooling provided by urban trees under extreme heat and cold waves in US cities. </w:t>
      </w:r>
      <w:r w:rsidRPr="00680C79">
        <w:rPr>
          <w:i/>
          <w:sz w:val="24"/>
          <w:szCs w:val="24"/>
          <w:rPrChange w:id="1423" w:author="Wu Donghai" w:date="2021-02-11T10:17:00Z">
            <w:rPr>
              <w:i/>
            </w:rPr>
          </w:rPrChange>
        </w:rPr>
        <w:t>Remote sensing of environment</w:t>
      </w:r>
      <w:r w:rsidRPr="00680C79">
        <w:rPr>
          <w:sz w:val="24"/>
          <w:szCs w:val="24"/>
          <w:rPrChange w:id="1424" w:author="Wu Donghai" w:date="2021-02-11T10:17:00Z">
            <w:rPr/>
          </w:rPrChange>
        </w:rPr>
        <w:t xml:space="preserve"> </w:t>
      </w:r>
      <w:r w:rsidRPr="00680C79">
        <w:rPr>
          <w:b/>
          <w:sz w:val="24"/>
          <w:szCs w:val="24"/>
          <w:rPrChange w:id="1425" w:author="Wu Donghai" w:date="2021-02-11T10:17:00Z">
            <w:rPr>
              <w:b/>
            </w:rPr>
          </w:rPrChange>
        </w:rPr>
        <w:t>227</w:t>
      </w:r>
      <w:r w:rsidRPr="00680C79">
        <w:rPr>
          <w:sz w:val="24"/>
          <w:szCs w:val="24"/>
          <w:rPrChange w:id="1426" w:author="Wu Donghai" w:date="2021-02-11T10:17:00Z">
            <w:rPr/>
          </w:rPrChange>
        </w:rPr>
        <w:t>, 28-43 (2019).</w:t>
      </w:r>
    </w:p>
    <w:p w14:paraId="409A9BBA" w14:textId="77777777" w:rsidR="00757628" w:rsidRPr="00680C79" w:rsidRDefault="00757628" w:rsidP="00680C79">
      <w:pPr>
        <w:pStyle w:val="EndNoteBibliography"/>
        <w:spacing w:line="360" w:lineRule="auto"/>
        <w:ind w:left="720" w:hanging="720"/>
        <w:rPr>
          <w:sz w:val="24"/>
          <w:szCs w:val="24"/>
          <w:rPrChange w:id="1427" w:author="Wu Donghai" w:date="2021-02-11T10:17:00Z">
            <w:rPr/>
          </w:rPrChange>
        </w:rPr>
        <w:pPrChange w:id="1428" w:author="Wu Donghai" w:date="2021-02-11T10:19:00Z">
          <w:pPr>
            <w:pStyle w:val="EndNoteBibliography"/>
            <w:ind w:left="720" w:hanging="720"/>
          </w:pPr>
        </w:pPrChange>
      </w:pPr>
      <w:r w:rsidRPr="00680C79">
        <w:rPr>
          <w:sz w:val="24"/>
          <w:szCs w:val="24"/>
          <w:rPrChange w:id="1429" w:author="Wu Donghai" w:date="2021-02-11T10:17:00Z">
            <w:rPr/>
          </w:rPrChange>
        </w:rPr>
        <w:t>13. Wang, J.</w:t>
      </w:r>
      <w:r w:rsidRPr="00680C79">
        <w:rPr>
          <w:i/>
          <w:sz w:val="24"/>
          <w:szCs w:val="24"/>
          <w:rPrChange w:id="1430" w:author="Wu Donghai" w:date="2021-02-11T10:17:00Z">
            <w:rPr>
              <w:i/>
            </w:rPr>
          </w:rPrChange>
        </w:rPr>
        <w:t xml:space="preserve"> et al.</w:t>
      </w:r>
      <w:r w:rsidRPr="00680C79">
        <w:rPr>
          <w:sz w:val="24"/>
          <w:szCs w:val="24"/>
          <w:rPrChange w:id="1431" w:author="Wu Donghai" w:date="2021-02-11T10:17:00Z">
            <w:rPr/>
          </w:rPrChange>
        </w:rPr>
        <w:t xml:space="preserve"> Significant effects of ecological context on urban trees’ cooling efficiency. </w:t>
      </w:r>
      <w:r w:rsidRPr="00680C79">
        <w:rPr>
          <w:i/>
          <w:sz w:val="24"/>
          <w:szCs w:val="24"/>
          <w:rPrChange w:id="1432" w:author="Wu Donghai" w:date="2021-02-11T10:17:00Z">
            <w:rPr>
              <w:i/>
            </w:rPr>
          </w:rPrChange>
        </w:rPr>
        <w:t>ISPRS Journal of Photogrammetry and Remote Sensing</w:t>
      </w:r>
      <w:r w:rsidRPr="00680C79">
        <w:rPr>
          <w:sz w:val="24"/>
          <w:szCs w:val="24"/>
          <w:rPrChange w:id="1433" w:author="Wu Donghai" w:date="2021-02-11T10:17:00Z">
            <w:rPr/>
          </w:rPrChange>
        </w:rPr>
        <w:t xml:space="preserve"> </w:t>
      </w:r>
      <w:r w:rsidRPr="00680C79">
        <w:rPr>
          <w:b/>
          <w:sz w:val="24"/>
          <w:szCs w:val="24"/>
          <w:rPrChange w:id="1434" w:author="Wu Donghai" w:date="2021-02-11T10:17:00Z">
            <w:rPr>
              <w:b/>
            </w:rPr>
          </w:rPrChange>
        </w:rPr>
        <w:t>159</w:t>
      </w:r>
      <w:r w:rsidRPr="00680C79">
        <w:rPr>
          <w:sz w:val="24"/>
          <w:szCs w:val="24"/>
          <w:rPrChange w:id="1435" w:author="Wu Donghai" w:date="2021-02-11T10:17:00Z">
            <w:rPr/>
          </w:rPrChange>
        </w:rPr>
        <w:t>, 78-89 (2020).</w:t>
      </w:r>
    </w:p>
    <w:p w14:paraId="0655009F" w14:textId="77777777" w:rsidR="00757628" w:rsidRPr="00680C79" w:rsidRDefault="00757628" w:rsidP="00680C79">
      <w:pPr>
        <w:pStyle w:val="EndNoteBibliography"/>
        <w:spacing w:line="360" w:lineRule="auto"/>
        <w:ind w:left="720" w:hanging="720"/>
        <w:rPr>
          <w:sz w:val="24"/>
          <w:szCs w:val="24"/>
          <w:rPrChange w:id="1436" w:author="Wu Donghai" w:date="2021-02-11T10:17:00Z">
            <w:rPr/>
          </w:rPrChange>
        </w:rPr>
        <w:pPrChange w:id="1437" w:author="Wu Donghai" w:date="2021-02-11T10:19:00Z">
          <w:pPr>
            <w:pStyle w:val="EndNoteBibliography"/>
            <w:ind w:left="720" w:hanging="720"/>
          </w:pPr>
        </w:pPrChange>
      </w:pPr>
      <w:r w:rsidRPr="00680C79">
        <w:rPr>
          <w:sz w:val="24"/>
          <w:szCs w:val="24"/>
          <w:rPrChange w:id="1438" w:author="Wu Donghai" w:date="2021-02-11T10:17:00Z">
            <w:rPr/>
          </w:rPrChange>
        </w:rPr>
        <w:t xml:space="preserve">14. Jim, C. Y. &amp; Peng, L. L. Weather effect on thermal and energy performance of an extensive tropical green roof. </w:t>
      </w:r>
      <w:r w:rsidRPr="00680C79">
        <w:rPr>
          <w:i/>
          <w:sz w:val="24"/>
          <w:szCs w:val="24"/>
          <w:rPrChange w:id="1439" w:author="Wu Donghai" w:date="2021-02-11T10:17:00Z">
            <w:rPr>
              <w:i/>
            </w:rPr>
          </w:rPrChange>
        </w:rPr>
        <w:t>Urban Forestry &amp; Urban Greening</w:t>
      </w:r>
      <w:r w:rsidRPr="00680C79">
        <w:rPr>
          <w:sz w:val="24"/>
          <w:szCs w:val="24"/>
          <w:rPrChange w:id="1440" w:author="Wu Donghai" w:date="2021-02-11T10:17:00Z">
            <w:rPr/>
          </w:rPrChange>
        </w:rPr>
        <w:t xml:space="preserve"> </w:t>
      </w:r>
      <w:r w:rsidRPr="00680C79">
        <w:rPr>
          <w:b/>
          <w:sz w:val="24"/>
          <w:szCs w:val="24"/>
          <w:rPrChange w:id="1441" w:author="Wu Donghai" w:date="2021-02-11T10:17:00Z">
            <w:rPr>
              <w:b/>
            </w:rPr>
          </w:rPrChange>
        </w:rPr>
        <w:t>11</w:t>
      </w:r>
      <w:r w:rsidRPr="00680C79">
        <w:rPr>
          <w:sz w:val="24"/>
          <w:szCs w:val="24"/>
          <w:rPrChange w:id="1442" w:author="Wu Donghai" w:date="2021-02-11T10:17:00Z">
            <w:rPr/>
          </w:rPrChange>
        </w:rPr>
        <w:t>, 73-85 (2012).</w:t>
      </w:r>
    </w:p>
    <w:p w14:paraId="06059A46" w14:textId="77777777" w:rsidR="00757628" w:rsidRPr="00680C79" w:rsidRDefault="00757628" w:rsidP="00680C79">
      <w:pPr>
        <w:pStyle w:val="EndNoteBibliography"/>
        <w:spacing w:line="360" w:lineRule="auto"/>
        <w:ind w:left="720" w:hanging="720"/>
        <w:rPr>
          <w:sz w:val="24"/>
          <w:szCs w:val="24"/>
          <w:rPrChange w:id="1443" w:author="Wu Donghai" w:date="2021-02-11T10:17:00Z">
            <w:rPr/>
          </w:rPrChange>
        </w:rPr>
        <w:pPrChange w:id="1444" w:author="Wu Donghai" w:date="2021-02-11T10:19:00Z">
          <w:pPr>
            <w:pStyle w:val="EndNoteBibliography"/>
            <w:ind w:left="720" w:hanging="720"/>
          </w:pPr>
        </w:pPrChange>
      </w:pPr>
      <w:r w:rsidRPr="00680C79">
        <w:rPr>
          <w:sz w:val="24"/>
          <w:szCs w:val="24"/>
          <w:rPrChange w:id="1445" w:author="Wu Donghai" w:date="2021-02-11T10:17:00Z">
            <w:rPr/>
          </w:rPrChange>
        </w:rPr>
        <w:t xml:space="preserve">15. Gunawardena, K., Wells, M. &amp; Kershaw, T. Utilising green and bluespace to mitigate urban heat island intensity. </w:t>
      </w:r>
      <w:r w:rsidRPr="00680C79">
        <w:rPr>
          <w:i/>
          <w:sz w:val="24"/>
          <w:szCs w:val="24"/>
          <w:rPrChange w:id="1446" w:author="Wu Donghai" w:date="2021-02-11T10:17:00Z">
            <w:rPr>
              <w:i/>
            </w:rPr>
          </w:rPrChange>
        </w:rPr>
        <w:t>Science of the Total Environment</w:t>
      </w:r>
      <w:r w:rsidRPr="00680C79">
        <w:rPr>
          <w:sz w:val="24"/>
          <w:szCs w:val="24"/>
          <w:rPrChange w:id="1447" w:author="Wu Donghai" w:date="2021-02-11T10:17:00Z">
            <w:rPr/>
          </w:rPrChange>
        </w:rPr>
        <w:t xml:space="preserve"> </w:t>
      </w:r>
      <w:r w:rsidRPr="00680C79">
        <w:rPr>
          <w:b/>
          <w:sz w:val="24"/>
          <w:szCs w:val="24"/>
          <w:rPrChange w:id="1448" w:author="Wu Donghai" w:date="2021-02-11T10:17:00Z">
            <w:rPr>
              <w:b/>
            </w:rPr>
          </w:rPrChange>
        </w:rPr>
        <w:t>584</w:t>
      </w:r>
      <w:r w:rsidRPr="00680C79">
        <w:rPr>
          <w:sz w:val="24"/>
          <w:szCs w:val="24"/>
          <w:rPrChange w:id="1449" w:author="Wu Donghai" w:date="2021-02-11T10:17:00Z">
            <w:rPr/>
          </w:rPrChange>
        </w:rPr>
        <w:t>, 1040-1055 (2017).</w:t>
      </w:r>
    </w:p>
    <w:p w14:paraId="1FFC1FFC" w14:textId="77777777" w:rsidR="00757628" w:rsidRPr="00680C79" w:rsidRDefault="00757628" w:rsidP="00680C79">
      <w:pPr>
        <w:pStyle w:val="EndNoteBibliography"/>
        <w:spacing w:line="360" w:lineRule="auto"/>
        <w:ind w:left="720" w:hanging="720"/>
        <w:rPr>
          <w:sz w:val="24"/>
          <w:szCs w:val="24"/>
          <w:rPrChange w:id="1450" w:author="Wu Donghai" w:date="2021-02-11T10:17:00Z">
            <w:rPr/>
          </w:rPrChange>
        </w:rPr>
        <w:pPrChange w:id="1451" w:author="Wu Donghai" w:date="2021-02-11T10:19:00Z">
          <w:pPr>
            <w:pStyle w:val="EndNoteBibliography"/>
            <w:ind w:left="720" w:hanging="720"/>
          </w:pPr>
        </w:pPrChange>
      </w:pPr>
      <w:r w:rsidRPr="00680C79">
        <w:rPr>
          <w:sz w:val="24"/>
          <w:szCs w:val="24"/>
          <w:rPrChange w:id="1452" w:author="Wu Donghai" w:date="2021-02-11T10:17:00Z">
            <w:rPr/>
          </w:rPrChange>
        </w:rPr>
        <w:t>16. Lee, X.</w:t>
      </w:r>
      <w:r w:rsidRPr="00680C79">
        <w:rPr>
          <w:i/>
          <w:sz w:val="24"/>
          <w:szCs w:val="24"/>
          <w:rPrChange w:id="1453" w:author="Wu Donghai" w:date="2021-02-11T10:17:00Z">
            <w:rPr>
              <w:i/>
            </w:rPr>
          </w:rPrChange>
        </w:rPr>
        <w:t xml:space="preserve"> et al.</w:t>
      </w:r>
      <w:r w:rsidRPr="00680C79">
        <w:rPr>
          <w:sz w:val="24"/>
          <w:szCs w:val="24"/>
          <w:rPrChange w:id="1454" w:author="Wu Donghai" w:date="2021-02-11T10:17:00Z">
            <w:rPr/>
          </w:rPrChange>
        </w:rPr>
        <w:t xml:space="preserve"> Observed increase in local cooling effect of deforestation at higher latitudes. </w:t>
      </w:r>
      <w:r w:rsidRPr="00680C79">
        <w:rPr>
          <w:i/>
          <w:sz w:val="24"/>
          <w:szCs w:val="24"/>
          <w:rPrChange w:id="1455" w:author="Wu Donghai" w:date="2021-02-11T10:17:00Z">
            <w:rPr>
              <w:i/>
            </w:rPr>
          </w:rPrChange>
        </w:rPr>
        <w:t>Nature</w:t>
      </w:r>
      <w:r w:rsidRPr="00680C79">
        <w:rPr>
          <w:sz w:val="24"/>
          <w:szCs w:val="24"/>
          <w:rPrChange w:id="1456" w:author="Wu Donghai" w:date="2021-02-11T10:17:00Z">
            <w:rPr/>
          </w:rPrChange>
        </w:rPr>
        <w:t xml:space="preserve"> </w:t>
      </w:r>
      <w:r w:rsidRPr="00680C79">
        <w:rPr>
          <w:b/>
          <w:sz w:val="24"/>
          <w:szCs w:val="24"/>
          <w:rPrChange w:id="1457" w:author="Wu Donghai" w:date="2021-02-11T10:17:00Z">
            <w:rPr>
              <w:b/>
            </w:rPr>
          </w:rPrChange>
        </w:rPr>
        <w:t>479</w:t>
      </w:r>
      <w:r w:rsidRPr="00680C79">
        <w:rPr>
          <w:sz w:val="24"/>
          <w:szCs w:val="24"/>
          <w:rPrChange w:id="1458" w:author="Wu Donghai" w:date="2021-02-11T10:17:00Z">
            <w:rPr/>
          </w:rPrChange>
        </w:rPr>
        <w:t>, 384-387 (2011).</w:t>
      </w:r>
    </w:p>
    <w:p w14:paraId="2663D500" w14:textId="77777777" w:rsidR="00757628" w:rsidRPr="00680C79" w:rsidRDefault="00757628" w:rsidP="00680C79">
      <w:pPr>
        <w:pStyle w:val="EndNoteBibliography"/>
        <w:spacing w:line="360" w:lineRule="auto"/>
        <w:ind w:left="720" w:hanging="720"/>
        <w:rPr>
          <w:sz w:val="24"/>
          <w:szCs w:val="24"/>
          <w:rPrChange w:id="1459" w:author="Wu Donghai" w:date="2021-02-11T10:17:00Z">
            <w:rPr/>
          </w:rPrChange>
        </w:rPr>
        <w:pPrChange w:id="1460" w:author="Wu Donghai" w:date="2021-02-11T10:19:00Z">
          <w:pPr>
            <w:pStyle w:val="EndNoteBibliography"/>
            <w:ind w:left="720" w:hanging="720"/>
          </w:pPr>
        </w:pPrChange>
      </w:pPr>
      <w:r w:rsidRPr="00680C79">
        <w:rPr>
          <w:sz w:val="24"/>
          <w:szCs w:val="24"/>
          <w:rPrChange w:id="1461" w:author="Wu Donghai" w:date="2021-02-11T10:17:00Z">
            <w:rPr/>
          </w:rPrChange>
        </w:rPr>
        <w:t>17. Li, Y.</w:t>
      </w:r>
      <w:r w:rsidRPr="00680C79">
        <w:rPr>
          <w:i/>
          <w:sz w:val="24"/>
          <w:szCs w:val="24"/>
          <w:rPrChange w:id="1462" w:author="Wu Donghai" w:date="2021-02-11T10:17:00Z">
            <w:rPr>
              <w:i/>
            </w:rPr>
          </w:rPrChange>
        </w:rPr>
        <w:t xml:space="preserve"> et al.</w:t>
      </w:r>
      <w:r w:rsidRPr="00680C79">
        <w:rPr>
          <w:sz w:val="24"/>
          <w:szCs w:val="24"/>
          <w:rPrChange w:id="1463" w:author="Wu Donghai" w:date="2021-02-11T10:17:00Z">
            <w:rPr/>
          </w:rPrChange>
        </w:rPr>
        <w:t xml:space="preserve"> Local cooling and warming effects of forests based on satellite observations. </w:t>
      </w:r>
      <w:r w:rsidRPr="00680C79">
        <w:rPr>
          <w:i/>
          <w:sz w:val="24"/>
          <w:szCs w:val="24"/>
          <w:rPrChange w:id="1464" w:author="Wu Donghai" w:date="2021-02-11T10:17:00Z">
            <w:rPr>
              <w:i/>
            </w:rPr>
          </w:rPrChange>
        </w:rPr>
        <w:t>Nature communications</w:t>
      </w:r>
      <w:r w:rsidRPr="00680C79">
        <w:rPr>
          <w:sz w:val="24"/>
          <w:szCs w:val="24"/>
          <w:rPrChange w:id="1465" w:author="Wu Donghai" w:date="2021-02-11T10:17:00Z">
            <w:rPr/>
          </w:rPrChange>
        </w:rPr>
        <w:t xml:space="preserve"> </w:t>
      </w:r>
      <w:r w:rsidRPr="00680C79">
        <w:rPr>
          <w:b/>
          <w:sz w:val="24"/>
          <w:szCs w:val="24"/>
          <w:rPrChange w:id="1466" w:author="Wu Donghai" w:date="2021-02-11T10:17:00Z">
            <w:rPr>
              <w:b/>
            </w:rPr>
          </w:rPrChange>
        </w:rPr>
        <w:t>6</w:t>
      </w:r>
      <w:r w:rsidRPr="00680C79">
        <w:rPr>
          <w:sz w:val="24"/>
          <w:szCs w:val="24"/>
          <w:rPrChange w:id="1467" w:author="Wu Donghai" w:date="2021-02-11T10:17:00Z">
            <w:rPr/>
          </w:rPrChange>
        </w:rPr>
        <w:t>, 1-8 (2015).</w:t>
      </w:r>
    </w:p>
    <w:p w14:paraId="5EEF1B4B" w14:textId="77777777" w:rsidR="00757628" w:rsidRPr="00680C79" w:rsidRDefault="00757628" w:rsidP="00680C79">
      <w:pPr>
        <w:pStyle w:val="EndNoteBibliography"/>
        <w:spacing w:line="360" w:lineRule="auto"/>
        <w:ind w:left="720" w:hanging="720"/>
        <w:rPr>
          <w:sz w:val="24"/>
          <w:szCs w:val="24"/>
          <w:rPrChange w:id="1468" w:author="Wu Donghai" w:date="2021-02-11T10:17:00Z">
            <w:rPr/>
          </w:rPrChange>
        </w:rPr>
        <w:pPrChange w:id="1469" w:author="Wu Donghai" w:date="2021-02-11T10:19:00Z">
          <w:pPr>
            <w:pStyle w:val="EndNoteBibliography"/>
            <w:ind w:left="720" w:hanging="720"/>
          </w:pPr>
        </w:pPrChange>
      </w:pPr>
      <w:r w:rsidRPr="00680C79">
        <w:rPr>
          <w:sz w:val="24"/>
          <w:szCs w:val="24"/>
          <w:rPrChange w:id="1470" w:author="Wu Donghai" w:date="2021-02-11T10:17:00Z">
            <w:rPr/>
          </w:rPrChange>
        </w:rPr>
        <w:t xml:space="preserve">18. Taha, H., Akbari, H. &amp; Rosenfeld, A. Heat island and oasis effects of vegetative canopies: micro-meteorological field-measurements. </w:t>
      </w:r>
      <w:r w:rsidRPr="00680C79">
        <w:rPr>
          <w:i/>
          <w:sz w:val="24"/>
          <w:szCs w:val="24"/>
          <w:rPrChange w:id="1471" w:author="Wu Donghai" w:date="2021-02-11T10:17:00Z">
            <w:rPr>
              <w:i/>
            </w:rPr>
          </w:rPrChange>
        </w:rPr>
        <w:t>Theoretical and Applied Climatology</w:t>
      </w:r>
      <w:r w:rsidRPr="00680C79">
        <w:rPr>
          <w:sz w:val="24"/>
          <w:szCs w:val="24"/>
          <w:rPrChange w:id="1472" w:author="Wu Donghai" w:date="2021-02-11T10:17:00Z">
            <w:rPr/>
          </w:rPrChange>
        </w:rPr>
        <w:t xml:space="preserve"> </w:t>
      </w:r>
      <w:r w:rsidRPr="00680C79">
        <w:rPr>
          <w:b/>
          <w:sz w:val="24"/>
          <w:szCs w:val="24"/>
          <w:rPrChange w:id="1473" w:author="Wu Donghai" w:date="2021-02-11T10:17:00Z">
            <w:rPr>
              <w:b/>
            </w:rPr>
          </w:rPrChange>
        </w:rPr>
        <w:t>44</w:t>
      </w:r>
      <w:r w:rsidRPr="00680C79">
        <w:rPr>
          <w:sz w:val="24"/>
          <w:szCs w:val="24"/>
          <w:rPrChange w:id="1474" w:author="Wu Donghai" w:date="2021-02-11T10:17:00Z">
            <w:rPr/>
          </w:rPrChange>
        </w:rPr>
        <w:t xml:space="preserve">, </w:t>
      </w:r>
      <w:r w:rsidRPr="00680C79">
        <w:rPr>
          <w:sz w:val="24"/>
          <w:szCs w:val="24"/>
          <w:rPrChange w:id="1475" w:author="Wu Donghai" w:date="2021-02-11T10:17:00Z">
            <w:rPr/>
          </w:rPrChange>
        </w:rPr>
        <w:lastRenderedPageBreak/>
        <w:t>123-138 (1991).</w:t>
      </w:r>
    </w:p>
    <w:p w14:paraId="15F6F23A" w14:textId="77777777" w:rsidR="00757628" w:rsidRPr="00680C79" w:rsidRDefault="00757628" w:rsidP="00680C79">
      <w:pPr>
        <w:pStyle w:val="EndNoteBibliography"/>
        <w:spacing w:line="360" w:lineRule="auto"/>
        <w:ind w:left="720" w:hanging="720"/>
        <w:rPr>
          <w:sz w:val="24"/>
          <w:szCs w:val="24"/>
          <w:rPrChange w:id="1476" w:author="Wu Donghai" w:date="2021-02-11T10:17:00Z">
            <w:rPr/>
          </w:rPrChange>
        </w:rPr>
        <w:pPrChange w:id="1477" w:author="Wu Donghai" w:date="2021-02-11T10:19:00Z">
          <w:pPr>
            <w:pStyle w:val="EndNoteBibliography"/>
            <w:ind w:left="720" w:hanging="720"/>
          </w:pPr>
        </w:pPrChange>
      </w:pPr>
      <w:r w:rsidRPr="00680C79">
        <w:rPr>
          <w:sz w:val="24"/>
          <w:szCs w:val="24"/>
          <w:rPrChange w:id="1478" w:author="Wu Donghai" w:date="2021-02-11T10:17:00Z">
            <w:rPr/>
          </w:rPrChange>
        </w:rPr>
        <w:t xml:space="preserve">19. Hao, X., Li, W. &amp; Deng, H. The oasis effect and summer temperature rise in arid regions-case study in Tarim Basin. </w:t>
      </w:r>
      <w:r w:rsidRPr="00680C79">
        <w:rPr>
          <w:i/>
          <w:sz w:val="24"/>
          <w:szCs w:val="24"/>
          <w:rPrChange w:id="1479" w:author="Wu Donghai" w:date="2021-02-11T10:17:00Z">
            <w:rPr>
              <w:i/>
            </w:rPr>
          </w:rPrChange>
        </w:rPr>
        <w:t>Scientific reports</w:t>
      </w:r>
      <w:r w:rsidRPr="00680C79">
        <w:rPr>
          <w:sz w:val="24"/>
          <w:szCs w:val="24"/>
          <w:rPrChange w:id="1480" w:author="Wu Donghai" w:date="2021-02-11T10:17:00Z">
            <w:rPr/>
          </w:rPrChange>
        </w:rPr>
        <w:t xml:space="preserve"> </w:t>
      </w:r>
      <w:r w:rsidRPr="00680C79">
        <w:rPr>
          <w:b/>
          <w:sz w:val="24"/>
          <w:szCs w:val="24"/>
          <w:rPrChange w:id="1481" w:author="Wu Donghai" w:date="2021-02-11T10:17:00Z">
            <w:rPr>
              <w:b/>
            </w:rPr>
          </w:rPrChange>
        </w:rPr>
        <w:t>6</w:t>
      </w:r>
      <w:r w:rsidRPr="00680C79">
        <w:rPr>
          <w:sz w:val="24"/>
          <w:szCs w:val="24"/>
          <w:rPrChange w:id="1482" w:author="Wu Donghai" w:date="2021-02-11T10:17:00Z">
            <w:rPr/>
          </w:rPrChange>
        </w:rPr>
        <w:t>, 1-9 (2016).</w:t>
      </w:r>
    </w:p>
    <w:p w14:paraId="3DB756B7" w14:textId="77777777" w:rsidR="00757628" w:rsidRPr="00680C79" w:rsidRDefault="00757628" w:rsidP="00680C79">
      <w:pPr>
        <w:pStyle w:val="EndNoteBibliography"/>
        <w:spacing w:line="360" w:lineRule="auto"/>
        <w:ind w:left="720" w:hanging="720"/>
        <w:rPr>
          <w:sz w:val="24"/>
          <w:szCs w:val="24"/>
          <w:rPrChange w:id="1483" w:author="Wu Donghai" w:date="2021-02-11T10:17:00Z">
            <w:rPr/>
          </w:rPrChange>
        </w:rPr>
        <w:pPrChange w:id="1484" w:author="Wu Donghai" w:date="2021-02-11T10:19:00Z">
          <w:pPr>
            <w:pStyle w:val="EndNoteBibliography"/>
            <w:ind w:left="720" w:hanging="720"/>
          </w:pPr>
        </w:pPrChange>
      </w:pPr>
      <w:r w:rsidRPr="00680C79">
        <w:rPr>
          <w:sz w:val="24"/>
          <w:szCs w:val="24"/>
          <w:rPrChange w:id="1485" w:author="Wu Donghai" w:date="2021-02-11T10:17:00Z">
            <w:rPr/>
          </w:rPrChange>
        </w:rPr>
        <w:t xml:space="preserve">20. Bonan, G. B. Forests and climate change: forcings, feedbacks, and the climate benefits of forests. </w:t>
      </w:r>
      <w:r w:rsidRPr="00680C79">
        <w:rPr>
          <w:i/>
          <w:sz w:val="24"/>
          <w:szCs w:val="24"/>
          <w:rPrChange w:id="1486" w:author="Wu Donghai" w:date="2021-02-11T10:17:00Z">
            <w:rPr>
              <w:i/>
            </w:rPr>
          </w:rPrChange>
        </w:rPr>
        <w:t>science</w:t>
      </w:r>
      <w:r w:rsidRPr="00680C79">
        <w:rPr>
          <w:sz w:val="24"/>
          <w:szCs w:val="24"/>
          <w:rPrChange w:id="1487" w:author="Wu Donghai" w:date="2021-02-11T10:17:00Z">
            <w:rPr/>
          </w:rPrChange>
        </w:rPr>
        <w:t xml:space="preserve"> </w:t>
      </w:r>
      <w:r w:rsidRPr="00680C79">
        <w:rPr>
          <w:b/>
          <w:sz w:val="24"/>
          <w:szCs w:val="24"/>
          <w:rPrChange w:id="1488" w:author="Wu Donghai" w:date="2021-02-11T10:17:00Z">
            <w:rPr>
              <w:b/>
            </w:rPr>
          </w:rPrChange>
        </w:rPr>
        <w:t>320</w:t>
      </w:r>
      <w:r w:rsidRPr="00680C79">
        <w:rPr>
          <w:sz w:val="24"/>
          <w:szCs w:val="24"/>
          <w:rPrChange w:id="1489" w:author="Wu Donghai" w:date="2021-02-11T10:17:00Z">
            <w:rPr/>
          </w:rPrChange>
        </w:rPr>
        <w:t>, 1444-1449 (2008).</w:t>
      </w:r>
    </w:p>
    <w:p w14:paraId="3D86746F" w14:textId="77777777" w:rsidR="00757628" w:rsidRPr="00680C79" w:rsidRDefault="00757628" w:rsidP="00680C79">
      <w:pPr>
        <w:pStyle w:val="EndNoteBibliography"/>
        <w:spacing w:line="360" w:lineRule="auto"/>
        <w:ind w:left="720" w:hanging="720"/>
        <w:rPr>
          <w:sz w:val="24"/>
          <w:szCs w:val="24"/>
          <w:rPrChange w:id="1490" w:author="Wu Donghai" w:date="2021-02-11T10:17:00Z">
            <w:rPr/>
          </w:rPrChange>
        </w:rPr>
        <w:pPrChange w:id="1491" w:author="Wu Donghai" w:date="2021-02-11T10:19:00Z">
          <w:pPr>
            <w:pStyle w:val="EndNoteBibliography"/>
            <w:ind w:left="720" w:hanging="720"/>
          </w:pPr>
        </w:pPrChange>
      </w:pPr>
      <w:r w:rsidRPr="00680C79">
        <w:rPr>
          <w:sz w:val="24"/>
          <w:szCs w:val="24"/>
          <w:rPrChange w:id="1492" w:author="Wu Donghai" w:date="2021-02-11T10:17:00Z">
            <w:rPr/>
          </w:rPrChange>
        </w:rPr>
        <w:t>21. Sexton, J. O.</w:t>
      </w:r>
      <w:r w:rsidRPr="00680C79">
        <w:rPr>
          <w:i/>
          <w:sz w:val="24"/>
          <w:szCs w:val="24"/>
          <w:rPrChange w:id="1493" w:author="Wu Donghai" w:date="2021-02-11T10:17:00Z">
            <w:rPr>
              <w:i/>
            </w:rPr>
          </w:rPrChange>
        </w:rPr>
        <w:t xml:space="preserve"> et al.</w:t>
      </w:r>
      <w:r w:rsidRPr="00680C79">
        <w:rPr>
          <w:sz w:val="24"/>
          <w:szCs w:val="24"/>
          <w:rPrChange w:id="1494" w:author="Wu Donghai" w:date="2021-02-11T10:17:00Z">
            <w:rPr/>
          </w:rPrChange>
        </w:rPr>
        <w:t xml:space="preserve"> Global, 30-m resolution continuous fields of tree cover: Landsat-based rescaling of MODIS vegetation continuous fields with lidar-based estimates of error. </w:t>
      </w:r>
      <w:r w:rsidRPr="00680C79">
        <w:rPr>
          <w:i/>
          <w:sz w:val="24"/>
          <w:szCs w:val="24"/>
          <w:rPrChange w:id="1495" w:author="Wu Donghai" w:date="2021-02-11T10:17:00Z">
            <w:rPr>
              <w:i/>
            </w:rPr>
          </w:rPrChange>
        </w:rPr>
        <w:t>International Journal of Digital Earth</w:t>
      </w:r>
      <w:r w:rsidRPr="00680C79">
        <w:rPr>
          <w:sz w:val="24"/>
          <w:szCs w:val="24"/>
          <w:rPrChange w:id="1496" w:author="Wu Donghai" w:date="2021-02-11T10:17:00Z">
            <w:rPr/>
          </w:rPrChange>
        </w:rPr>
        <w:t xml:space="preserve"> </w:t>
      </w:r>
      <w:r w:rsidRPr="00680C79">
        <w:rPr>
          <w:b/>
          <w:sz w:val="24"/>
          <w:szCs w:val="24"/>
          <w:rPrChange w:id="1497" w:author="Wu Donghai" w:date="2021-02-11T10:17:00Z">
            <w:rPr>
              <w:b/>
            </w:rPr>
          </w:rPrChange>
        </w:rPr>
        <w:t>6</w:t>
      </w:r>
      <w:r w:rsidRPr="00680C79">
        <w:rPr>
          <w:sz w:val="24"/>
          <w:szCs w:val="24"/>
          <w:rPrChange w:id="1498" w:author="Wu Donghai" w:date="2021-02-11T10:17:00Z">
            <w:rPr/>
          </w:rPrChange>
        </w:rPr>
        <w:t>, 427-448 (2013).</w:t>
      </w:r>
    </w:p>
    <w:p w14:paraId="6A2DAAE0" w14:textId="77777777" w:rsidR="00757628" w:rsidRPr="00680C79" w:rsidRDefault="00757628" w:rsidP="00680C79">
      <w:pPr>
        <w:pStyle w:val="EndNoteBibliography"/>
        <w:spacing w:line="360" w:lineRule="auto"/>
        <w:ind w:left="720" w:hanging="720"/>
        <w:rPr>
          <w:sz w:val="24"/>
          <w:szCs w:val="24"/>
          <w:rPrChange w:id="1499" w:author="Wu Donghai" w:date="2021-02-11T10:17:00Z">
            <w:rPr/>
          </w:rPrChange>
        </w:rPr>
        <w:pPrChange w:id="1500" w:author="Wu Donghai" w:date="2021-02-11T10:19:00Z">
          <w:pPr>
            <w:pStyle w:val="EndNoteBibliography"/>
            <w:ind w:left="720" w:hanging="720"/>
          </w:pPr>
        </w:pPrChange>
      </w:pPr>
      <w:r w:rsidRPr="00680C79">
        <w:rPr>
          <w:sz w:val="24"/>
          <w:szCs w:val="24"/>
          <w:rPrChange w:id="1501" w:author="Wu Donghai" w:date="2021-02-11T10:17:00Z">
            <w:rPr/>
          </w:rPrChange>
        </w:rPr>
        <w:t xml:space="preserve">22. </w:t>
      </w:r>
      <w:r w:rsidRPr="00680C79">
        <w:rPr>
          <w:i/>
          <w:sz w:val="24"/>
          <w:szCs w:val="24"/>
          <w:rPrChange w:id="1502" w:author="Wu Donghai" w:date="2021-02-11T10:17:00Z">
            <w:rPr>
              <w:i/>
            </w:rPr>
          </w:rPrChange>
        </w:rPr>
        <w:t xml:space="preserve">Previous green space and tree programmes </w:t>
      </w:r>
      <w:r w:rsidRPr="00680C79">
        <w:rPr>
          <w:sz w:val="24"/>
          <w:szCs w:val="24"/>
          <w:rPrChange w:id="1503" w:author="Wu Donghai" w:date="2021-02-11T10:17:00Z">
            <w:rPr/>
          </w:rPrChange>
        </w:rPr>
        <w:t>(Mayor of London, 2021); https://www.london.gov.uk/what-we-do/environment/parks-green-spaces-and-biodiversity/previous-green-space-and-tree-programmes</w:t>
      </w:r>
    </w:p>
    <w:p w14:paraId="75014A6F" w14:textId="77777777" w:rsidR="00757628" w:rsidRPr="00680C79" w:rsidRDefault="00757628" w:rsidP="00680C79">
      <w:pPr>
        <w:pStyle w:val="EndNoteBibliography"/>
        <w:spacing w:line="360" w:lineRule="auto"/>
        <w:ind w:left="720" w:hanging="720"/>
        <w:rPr>
          <w:sz w:val="24"/>
          <w:szCs w:val="24"/>
          <w:rPrChange w:id="1504" w:author="Wu Donghai" w:date="2021-02-11T10:17:00Z">
            <w:rPr/>
          </w:rPrChange>
        </w:rPr>
        <w:pPrChange w:id="1505" w:author="Wu Donghai" w:date="2021-02-11T10:19:00Z">
          <w:pPr>
            <w:pStyle w:val="EndNoteBibliography"/>
            <w:ind w:left="720" w:hanging="720"/>
          </w:pPr>
        </w:pPrChange>
      </w:pPr>
      <w:r w:rsidRPr="00680C79">
        <w:rPr>
          <w:sz w:val="24"/>
          <w:szCs w:val="24"/>
          <w:rPrChange w:id="1506" w:author="Wu Donghai" w:date="2021-02-11T10:17:00Z">
            <w:rPr/>
          </w:rPrChange>
        </w:rPr>
        <w:t xml:space="preserve">23. Yang, J. &amp; Jinxing, Z. The failure and success of greenbelt program in Beijing. </w:t>
      </w:r>
      <w:r w:rsidRPr="00680C79">
        <w:rPr>
          <w:i/>
          <w:sz w:val="24"/>
          <w:szCs w:val="24"/>
          <w:rPrChange w:id="1507" w:author="Wu Donghai" w:date="2021-02-11T10:17:00Z">
            <w:rPr>
              <w:i/>
            </w:rPr>
          </w:rPrChange>
        </w:rPr>
        <w:t>Urban Forestry &amp; Urban Greening</w:t>
      </w:r>
      <w:r w:rsidRPr="00680C79">
        <w:rPr>
          <w:sz w:val="24"/>
          <w:szCs w:val="24"/>
          <w:rPrChange w:id="1508" w:author="Wu Donghai" w:date="2021-02-11T10:17:00Z">
            <w:rPr/>
          </w:rPrChange>
        </w:rPr>
        <w:t xml:space="preserve"> </w:t>
      </w:r>
      <w:r w:rsidRPr="00680C79">
        <w:rPr>
          <w:b/>
          <w:sz w:val="24"/>
          <w:szCs w:val="24"/>
          <w:rPrChange w:id="1509" w:author="Wu Donghai" w:date="2021-02-11T10:17:00Z">
            <w:rPr>
              <w:b/>
            </w:rPr>
          </w:rPrChange>
        </w:rPr>
        <w:t>6</w:t>
      </w:r>
      <w:r w:rsidRPr="00680C79">
        <w:rPr>
          <w:sz w:val="24"/>
          <w:szCs w:val="24"/>
          <w:rPrChange w:id="1510" w:author="Wu Donghai" w:date="2021-02-11T10:17:00Z">
            <w:rPr/>
          </w:rPrChange>
        </w:rPr>
        <w:t>, 287-296 (2007).</w:t>
      </w:r>
    </w:p>
    <w:p w14:paraId="4D917637" w14:textId="77777777" w:rsidR="00757628" w:rsidRPr="00680C79" w:rsidRDefault="00757628" w:rsidP="00680C79">
      <w:pPr>
        <w:pStyle w:val="EndNoteBibliography"/>
        <w:spacing w:line="360" w:lineRule="auto"/>
        <w:ind w:left="720" w:hanging="720"/>
        <w:rPr>
          <w:sz w:val="24"/>
          <w:szCs w:val="24"/>
          <w:rPrChange w:id="1511" w:author="Wu Donghai" w:date="2021-02-11T10:17:00Z">
            <w:rPr/>
          </w:rPrChange>
        </w:rPr>
        <w:pPrChange w:id="1512" w:author="Wu Donghai" w:date="2021-02-11T10:19:00Z">
          <w:pPr>
            <w:pStyle w:val="EndNoteBibliography"/>
            <w:ind w:left="720" w:hanging="720"/>
          </w:pPr>
        </w:pPrChange>
      </w:pPr>
      <w:r w:rsidRPr="00680C79">
        <w:rPr>
          <w:sz w:val="24"/>
          <w:szCs w:val="24"/>
          <w:rPrChange w:id="1513" w:author="Wu Donghai" w:date="2021-02-11T10:17:00Z">
            <w:rPr/>
          </w:rPrChange>
        </w:rPr>
        <w:t>24. Yao, N.</w:t>
      </w:r>
      <w:r w:rsidRPr="00680C79">
        <w:rPr>
          <w:i/>
          <w:sz w:val="24"/>
          <w:szCs w:val="24"/>
          <w:rPrChange w:id="1514" w:author="Wu Donghai" w:date="2021-02-11T10:17:00Z">
            <w:rPr>
              <w:i/>
            </w:rPr>
          </w:rPrChange>
        </w:rPr>
        <w:t xml:space="preserve"> et al.</w:t>
      </w:r>
      <w:r w:rsidRPr="00680C79">
        <w:rPr>
          <w:sz w:val="24"/>
          <w:szCs w:val="24"/>
          <w:rPrChange w:id="1515" w:author="Wu Donghai" w:date="2021-02-11T10:17:00Z">
            <w:rPr/>
          </w:rPrChange>
        </w:rPr>
        <w:t xml:space="preserve"> Beijing’s 50 million new urban trees: Strategic governance for large-scale urban afforestation. </w:t>
      </w:r>
      <w:r w:rsidRPr="00680C79">
        <w:rPr>
          <w:i/>
          <w:sz w:val="24"/>
          <w:szCs w:val="24"/>
          <w:rPrChange w:id="1516" w:author="Wu Donghai" w:date="2021-02-11T10:17:00Z">
            <w:rPr>
              <w:i/>
            </w:rPr>
          </w:rPrChange>
        </w:rPr>
        <w:t>Urban Forestry &amp; Urban Greening</w:t>
      </w:r>
      <w:r w:rsidRPr="00680C79">
        <w:rPr>
          <w:sz w:val="24"/>
          <w:szCs w:val="24"/>
          <w:rPrChange w:id="1517" w:author="Wu Donghai" w:date="2021-02-11T10:17:00Z">
            <w:rPr/>
          </w:rPrChange>
        </w:rPr>
        <w:t xml:space="preserve"> </w:t>
      </w:r>
      <w:r w:rsidRPr="00680C79">
        <w:rPr>
          <w:b/>
          <w:sz w:val="24"/>
          <w:szCs w:val="24"/>
          <w:rPrChange w:id="1518" w:author="Wu Donghai" w:date="2021-02-11T10:17:00Z">
            <w:rPr>
              <w:b/>
            </w:rPr>
          </w:rPrChange>
        </w:rPr>
        <w:t>44</w:t>
      </w:r>
      <w:r w:rsidRPr="00680C79">
        <w:rPr>
          <w:sz w:val="24"/>
          <w:szCs w:val="24"/>
          <w:rPrChange w:id="1519" w:author="Wu Donghai" w:date="2021-02-11T10:17:00Z">
            <w:rPr/>
          </w:rPrChange>
        </w:rPr>
        <w:t>, 126392 (2019).</w:t>
      </w:r>
    </w:p>
    <w:p w14:paraId="6070F96A" w14:textId="77777777" w:rsidR="00757628" w:rsidRPr="00680C79" w:rsidRDefault="00757628" w:rsidP="00680C79">
      <w:pPr>
        <w:pStyle w:val="EndNoteBibliography"/>
        <w:spacing w:line="360" w:lineRule="auto"/>
        <w:ind w:left="720" w:hanging="720"/>
        <w:rPr>
          <w:sz w:val="24"/>
          <w:szCs w:val="24"/>
          <w:rPrChange w:id="1520" w:author="Wu Donghai" w:date="2021-02-11T10:17:00Z">
            <w:rPr/>
          </w:rPrChange>
        </w:rPr>
        <w:pPrChange w:id="1521" w:author="Wu Donghai" w:date="2021-02-11T10:19:00Z">
          <w:pPr>
            <w:pStyle w:val="EndNoteBibliography"/>
            <w:ind w:left="720" w:hanging="720"/>
          </w:pPr>
        </w:pPrChange>
      </w:pPr>
      <w:r w:rsidRPr="00680C79">
        <w:rPr>
          <w:sz w:val="24"/>
          <w:szCs w:val="24"/>
          <w:rPrChange w:id="1522" w:author="Wu Donghai" w:date="2021-02-11T10:17:00Z">
            <w:rPr/>
          </w:rPrChange>
        </w:rPr>
        <w:t xml:space="preserve">25. Zhao, L., Lee, X., Smith, R. B. &amp; Oleson, K. Strong contributions of local background climate to urban heat islands. </w:t>
      </w:r>
      <w:r w:rsidRPr="00680C79">
        <w:rPr>
          <w:i/>
          <w:sz w:val="24"/>
          <w:szCs w:val="24"/>
          <w:rPrChange w:id="1523" w:author="Wu Donghai" w:date="2021-02-11T10:17:00Z">
            <w:rPr>
              <w:i/>
            </w:rPr>
          </w:rPrChange>
        </w:rPr>
        <w:t>Nature</w:t>
      </w:r>
      <w:r w:rsidRPr="00680C79">
        <w:rPr>
          <w:sz w:val="24"/>
          <w:szCs w:val="24"/>
          <w:rPrChange w:id="1524" w:author="Wu Donghai" w:date="2021-02-11T10:17:00Z">
            <w:rPr/>
          </w:rPrChange>
        </w:rPr>
        <w:t xml:space="preserve"> </w:t>
      </w:r>
      <w:r w:rsidRPr="00680C79">
        <w:rPr>
          <w:b/>
          <w:sz w:val="24"/>
          <w:szCs w:val="24"/>
          <w:rPrChange w:id="1525" w:author="Wu Donghai" w:date="2021-02-11T10:17:00Z">
            <w:rPr>
              <w:b/>
            </w:rPr>
          </w:rPrChange>
        </w:rPr>
        <w:t>511</w:t>
      </w:r>
      <w:r w:rsidRPr="00680C79">
        <w:rPr>
          <w:sz w:val="24"/>
          <w:szCs w:val="24"/>
          <w:rPrChange w:id="1526" w:author="Wu Donghai" w:date="2021-02-11T10:17:00Z">
            <w:rPr/>
          </w:rPrChange>
        </w:rPr>
        <w:t>, 216-219 (2014).</w:t>
      </w:r>
    </w:p>
    <w:p w14:paraId="691D44C0" w14:textId="77777777" w:rsidR="00757628" w:rsidRPr="00680C79" w:rsidRDefault="00757628" w:rsidP="00680C79">
      <w:pPr>
        <w:pStyle w:val="EndNoteBibliography"/>
        <w:spacing w:line="360" w:lineRule="auto"/>
        <w:ind w:left="720" w:hanging="720"/>
        <w:rPr>
          <w:sz w:val="24"/>
          <w:szCs w:val="24"/>
          <w:rPrChange w:id="1527" w:author="Wu Donghai" w:date="2021-02-11T10:17:00Z">
            <w:rPr/>
          </w:rPrChange>
        </w:rPr>
        <w:pPrChange w:id="1528" w:author="Wu Donghai" w:date="2021-02-11T10:19:00Z">
          <w:pPr>
            <w:pStyle w:val="EndNoteBibliography"/>
            <w:ind w:left="720" w:hanging="720"/>
          </w:pPr>
        </w:pPrChange>
      </w:pPr>
      <w:r w:rsidRPr="00680C79">
        <w:rPr>
          <w:sz w:val="24"/>
          <w:szCs w:val="24"/>
          <w:rPrChange w:id="1529" w:author="Wu Donghai" w:date="2021-02-11T10:17:00Z">
            <w:rPr/>
          </w:rPrChange>
        </w:rPr>
        <w:t>26. Manoli, G.</w:t>
      </w:r>
      <w:r w:rsidRPr="00680C79">
        <w:rPr>
          <w:i/>
          <w:sz w:val="24"/>
          <w:szCs w:val="24"/>
          <w:rPrChange w:id="1530" w:author="Wu Donghai" w:date="2021-02-11T10:17:00Z">
            <w:rPr>
              <w:i/>
            </w:rPr>
          </w:rPrChange>
        </w:rPr>
        <w:t xml:space="preserve"> et al.</w:t>
      </w:r>
      <w:r w:rsidRPr="00680C79">
        <w:rPr>
          <w:sz w:val="24"/>
          <w:szCs w:val="24"/>
          <w:rPrChange w:id="1531" w:author="Wu Donghai" w:date="2021-02-11T10:17:00Z">
            <w:rPr/>
          </w:rPrChange>
        </w:rPr>
        <w:t xml:space="preserve"> Magnitude of urban heat islands largely explained by climate and population. </w:t>
      </w:r>
      <w:r w:rsidRPr="00680C79">
        <w:rPr>
          <w:i/>
          <w:sz w:val="24"/>
          <w:szCs w:val="24"/>
          <w:rPrChange w:id="1532" w:author="Wu Donghai" w:date="2021-02-11T10:17:00Z">
            <w:rPr>
              <w:i/>
            </w:rPr>
          </w:rPrChange>
        </w:rPr>
        <w:t>Nature</w:t>
      </w:r>
      <w:r w:rsidRPr="00680C79">
        <w:rPr>
          <w:sz w:val="24"/>
          <w:szCs w:val="24"/>
          <w:rPrChange w:id="1533" w:author="Wu Donghai" w:date="2021-02-11T10:17:00Z">
            <w:rPr/>
          </w:rPrChange>
        </w:rPr>
        <w:t xml:space="preserve"> </w:t>
      </w:r>
      <w:r w:rsidRPr="00680C79">
        <w:rPr>
          <w:b/>
          <w:sz w:val="24"/>
          <w:szCs w:val="24"/>
          <w:rPrChange w:id="1534" w:author="Wu Donghai" w:date="2021-02-11T10:17:00Z">
            <w:rPr>
              <w:b/>
            </w:rPr>
          </w:rPrChange>
        </w:rPr>
        <w:t>573</w:t>
      </w:r>
      <w:r w:rsidRPr="00680C79">
        <w:rPr>
          <w:sz w:val="24"/>
          <w:szCs w:val="24"/>
          <w:rPrChange w:id="1535" w:author="Wu Donghai" w:date="2021-02-11T10:17:00Z">
            <w:rPr/>
          </w:rPrChange>
        </w:rPr>
        <w:t>, 55-60 (2019).</w:t>
      </w:r>
    </w:p>
    <w:p w14:paraId="22E37383" w14:textId="77777777" w:rsidR="00757628" w:rsidRPr="00680C79" w:rsidRDefault="00757628" w:rsidP="00680C79">
      <w:pPr>
        <w:pStyle w:val="EndNoteBibliography"/>
        <w:spacing w:line="360" w:lineRule="auto"/>
        <w:ind w:left="720" w:hanging="720"/>
        <w:rPr>
          <w:sz w:val="24"/>
          <w:szCs w:val="24"/>
          <w:rPrChange w:id="1536" w:author="Wu Donghai" w:date="2021-02-11T10:17:00Z">
            <w:rPr/>
          </w:rPrChange>
        </w:rPr>
        <w:pPrChange w:id="1537" w:author="Wu Donghai" w:date="2021-02-11T10:19:00Z">
          <w:pPr>
            <w:pStyle w:val="EndNoteBibliography"/>
            <w:ind w:left="720" w:hanging="720"/>
          </w:pPr>
        </w:pPrChange>
      </w:pPr>
      <w:r w:rsidRPr="00680C79">
        <w:rPr>
          <w:sz w:val="24"/>
          <w:szCs w:val="24"/>
          <w:rPrChange w:id="1538" w:author="Wu Donghai" w:date="2021-02-11T10:17:00Z">
            <w:rPr/>
          </w:rPrChange>
        </w:rPr>
        <w:t xml:space="preserve">27. Martilli, A., Krayenhoff, E. S. &amp; Nazarian, N. Is the urban heat island intensity relevant for heat mitigation studies? </w:t>
      </w:r>
      <w:r w:rsidRPr="00680C79">
        <w:rPr>
          <w:i/>
          <w:sz w:val="24"/>
          <w:szCs w:val="24"/>
          <w:rPrChange w:id="1539" w:author="Wu Donghai" w:date="2021-02-11T10:17:00Z">
            <w:rPr>
              <w:i/>
            </w:rPr>
          </w:rPrChange>
        </w:rPr>
        <w:t>Urban Climate</w:t>
      </w:r>
      <w:r w:rsidRPr="00680C79">
        <w:rPr>
          <w:sz w:val="24"/>
          <w:szCs w:val="24"/>
          <w:rPrChange w:id="1540" w:author="Wu Donghai" w:date="2021-02-11T10:17:00Z">
            <w:rPr/>
          </w:rPrChange>
        </w:rPr>
        <w:t xml:space="preserve"> </w:t>
      </w:r>
      <w:r w:rsidRPr="00680C79">
        <w:rPr>
          <w:b/>
          <w:sz w:val="24"/>
          <w:szCs w:val="24"/>
          <w:rPrChange w:id="1541" w:author="Wu Donghai" w:date="2021-02-11T10:17:00Z">
            <w:rPr>
              <w:b/>
            </w:rPr>
          </w:rPrChange>
        </w:rPr>
        <w:t>31</w:t>
      </w:r>
      <w:r w:rsidRPr="00680C79">
        <w:rPr>
          <w:sz w:val="24"/>
          <w:szCs w:val="24"/>
          <w:rPrChange w:id="1542" w:author="Wu Donghai" w:date="2021-02-11T10:17:00Z">
            <w:rPr/>
          </w:rPrChange>
        </w:rPr>
        <w:t>, 100541 (2020).</w:t>
      </w:r>
    </w:p>
    <w:p w14:paraId="0AD32270" w14:textId="77777777" w:rsidR="00757628" w:rsidRPr="00680C79" w:rsidRDefault="00757628" w:rsidP="00680C79">
      <w:pPr>
        <w:pStyle w:val="EndNoteBibliography"/>
        <w:spacing w:line="360" w:lineRule="auto"/>
        <w:ind w:left="720" w:hanging="720"/>
        <w:rPr>
          <w:sz w:val="24"/>
          <w:szCs w:val="24"/>
          <w:rPrChange w:id="1543" w:author="Wu Donghai" w:date="2021-02-11T10:17:00Z">
            <w:rPr/>
          </w:rPrChange>
        </w:rPr>
        <w:pPrChange w:id="1544" w:author="Wu Donghai" w:date="2021-02-11T10:19:00Z">
          <w:pPr>
            <w:pStyle w:val="EndNoteBibliography"/>
            <w:ind w:left="720" w:hanging="720"/>
          </w:pPr>
        </w:pPrChange>
      </w:pPr>
      <w:r w:rsidRPr="00680C79">
        <w:rPr>
          <w:sz w:val="24"/>
          <w:szCs w:val="24"/>
          <w:rPrChange w:id="1545" w:author="Wu Donghai" w:date="2021-02-11T10:17:00Z">
            <w:rPr/>
          </w:rPrChange>
        </w:rPr>
        <w:t xml:space="preserve">28. Dawes, L. C., Adams, A. E., Escobedo, F. J. &amp; Soto, J. R. Socioeconomic and ecological perceptions and barriers to urban tree distribution and reforestation programs. </w:t>
      </w:r>
      <w:r w:rsidRPr="00680C79">
        <w:rPr>
          <w:i/>
          <w:sz w:val="24"/>
          <w:szCs w:val="24"/>
          <w:rPrChange w:id="1546" w:author="Wu Donghai" w:date="2021-02-11T10:17:00Z">
            <w:rPr>
              <w:i/>
            </w:rPr>
          </w:rPrChange>
        </w:rPr>
        <w:t>Urban Ecosystems</w:t>
      </w:r>
      <w:r w:rsidRPr="00680C79">
        <w:rPr>
          <w:sz w:val="24"/>
          <w:szCs w:val="24"/>
          <w:rPrChange w:id="1547" w:author="Wu Donghai" w:date="2021-02-11T10:17:00Z">
            <w:rPr/>
          </w:rPrChange>
        </w:rPr>
        <w:t xml:space="preserve"> </w:t>
      </w:r>
      <w:r w:rsidRPr="00680C79">
        <w:rPr>
          <w:b/>
          <w:sz w:val="24"/>
          <w:szCs w:val="24"/>
          <w:rPrChange w:id="1548" w:author="Wu Donghai" w:date="2021-02-11T10:17:00Z">
            <w:rPr>
              <w:b/>
            </w:rPr>
          </w:rPrChange>
        </w:rPr>
        <w:t>21</w:t>
      </w:r>
      <w:r w:rsidRPr="00680C79">
        <w:rPr>
          <w:sz w:val="24"/>
          <w:szCs w:val="24"/>
          <w:rPrChange w:id="1549" w:author="Wu Donghai" w:date="2021-02-11T10:17:00Z">
            <w:rPr/>
          </w:rPrChange>
        </w:rPr>
        <w:t>, 657-671 (2018).</w:t>
      </w:r>
    </w:p>
    <w:p w14:paraId="60DCDEDA" w14:textId="77777777" w:rsidR="00757628" w:rsidRPr="00680C79" w:rsidRDefault="00757628" w:rsidP="00680C79">
      <w:pPr>
        <w:pStyle w:val="EndNoteBibliography"/>
        <w:spacing w:line="360" w:lineRule="auto"/>
        <w:ind w:left="720" w:hanging="720"/>
        <w:rPr>
          <w:sz w:val="24"/>
          <w:szCs w:val="24"/>
          <w:rPrChange w:id="1550" w:author="Wu Donghai" w:date="2021-02-11T10:17:00Z">
            <w:rPr/>
          </w:rPrChange>
        </w:rPr>
        <w:pPrChange w:id="1551" w:author="Wu Donghai" w:date="2021-02-11T10:19:00Z">
          <w:pPr>
            <w:pStyle w:val="EndNoteBibliography"/>
            <w:ind w:left="720" w:hanging="720"/>
          </w:pPr>
        </w:pPrChange>
      </w:pPr>
      <w:r w:rsidRPr="00680C79">
        <w:rPr>
          <w:sz w:val="24"/>
          <w:szCs w:val="24"/>
          <w:rPrChange w:id="1552" w:author="Wu Donghai" w:date="2021-02-11T10:17:00Z">
            <w:rPr/>
          </w:rPrChange>
        </w:rPr>
        <w:t>29. Nguyen, V. D.</w:t>
      </w:r>
      <w:r w:rsidRPr="00680C79">
        <w:rPr>
          <w:i/>
          <w:sz w:val="24"/>
          <w:szCs w:val="24"/>
          <w:rPrChange w:id="1553" w:author="Wu Donghai" w:date="2021-02-11T10:17:00Z">
            <w:rPr>
              <w:i/>
            </w:rPr>
          </w:rPrChange>
        </w:rPr>
        <w:t xml:space="preserve"> et al.</w:t>
      </w:r>
      <w:r w:rsidRPr="00680C79">
        <w:rPr>
          <w:sz w:val="24"/>
          <w:szCs w:val="24"/>
          <w:rPrChange w:id="1554" w:author="Wu Donghai" w:date="2021-02-11T10:17:00Z">
            <w:rPr/>
          </w:rPrChange>
        </w:rPr>
        <w:t xml:space="preserve"> Branching out to residential lands: missions and strategies of five tree distribution programs in the US. </w:t>
      </w:r>
      <w:r w:rsidRPr="00680C79">
        <w:rPr>
          <w:i/>
          <w:sz w:val="24"/>
          <w:szCs w:val="24"/>
          <w:rPrChange w:id="1555" w:author="Wu Donghai" w:date="2021-02-11T10:17:00Z">
            <w:rPr>
              <w:i/>
            </w:rPr>
          </w:rPrChange>
        </w:rPr>
        <w:t>Urban Forestry &amp; Urban Greening</w:t>
      </w:r>
      <w:r w:rsidRPr="00680C79">
        <w:rPr>
          <w:sz w:val="24"/>
          <w:szCs w:val="24"/>
          <w:rPrChange w:id="1556" w:author="Wu Donghai" w:date="2021-02-11T10:17:00Z">
            <w:rPr/>
          </w:rPrChange>
        </w:rPr>
        <w:t xml:space="preserve"> </w:t>
      </w:r>
      <w:r w:rsidRPr="00680C79">
        <w:rPr>
          <w:b/>
          <w:sz w:val="24"/>
          <w:szCs w:val="24"/>
          <w:rPrChange w:id="1557" w:author="Wu Donghai" w:date="2021-02-11T10:17:00Z">
            <w:rPr>
              <w:b/>
            </w:rPr>
          </w:rPrChange>
        </w:rPr>
        <w:t>22</w:t>
      </w:r>
      <w:r w:rsidRPr="00680C79">
        <w:rPr>
          <w:sz w:val="24"/>
          <w:szCs w:val="24"/>
          <w:rPrChange w:id="1558" w:author="Wu Donghai" w:date="2021-02-11T10:17:00Z">
            <w:rPr/>
          </w:rPrChange>
        </w:rPr>
        <w:t>, 24-35 (2017).</w:t>
      </w:r>
    </w:p>
    <w:p w14:paraId="145E4BEE" w14:textId="77777777" w:rsidR="00757628" w:rsidRPr="00680C79" w:rsidRDefault="00757628" w:rsidP="00680C79">
      <w:pPr>
        <w:pStyle w:val="EndNoteBibliography"/>
        <w:spacing w:line="360" w:lineRule="auto"/>
        <w:ind w:left="720" w:hanging="720"/>
        <w:rPr>
          <w:sz w:val="24"/>
          <w:szCs w:val="24"/>
          <w:rPrChange w:id="1559" w:author="Wu Donghai" w:date="2021-02-11T10:17:00Z">
            <w:rPr/>
          </w:rPrChange>
        </w:rPr>
        <w:pPrChange w:id="1560" w:author="Wu Donghai" w:date="2021-02-11T10:19:00Z">
          <w:pPr>
            <w:pStyle w:val="EndNoteBibliography"/>
            <w:ind w:left="720" w:hanging="720"/>
          </w:pPr>
        </w:pPrChange>
      </w:pPr>
      <w:r w:rsidRPr="00680C79">
        <w:rPr>
          <w:sz w:val="24"/>
          <w:szCs w:val="24"/>
          <w:rPrChange w:id="1561" w:author="Wu Donghai" w:date="2021-02-11T10:17:00Z">
            <w:rPr/>
          </w:rPrChange>
        </w:rPr>
        <w:t xml:space="preserve">30. Willis, K. J. &amp; Petrokofsky, G. The natural capital of city trees. </w:t>
      </w:r>
      <w:r w:rsidRPr="00680C79">
        <w:rPr>
          <w:i/>
          <w:sz w:val="24"/>
          <w:szCs w:val="24"/>
          <w:rPrChange w:id="1562" w:author="Wu Donghai" w:date="2021-02-11T10:17:00Z">
            <w:rPr>
              <w:i/>
            </w:rPr>
          </w:rPrChange>
        </w:rPr>
        <w:t>Science</w:t>
      </w:r>
      <w:r w:rsidRPr="00680C79">
        <w:rPr>
          <w:sz w:val="24"/>
          <w:szCs w:val="24"/>
          <w:rPrChange w:id="1563" w:author="Wu Donghai" w:date="2021-02-11T10:17:00Z">
            <w:rPr/>
          </w:rPrChange>
        </w:rPr>
        <w:t xml:space="preserve"> </w:t>
      </w:r>
      <w:r w:rsidRPr="00680C79">
        <w:rPr>
          <w:b/>
          <w:sz w:val="24"/>
          <w:szCs w:val="24"/>
          <w:rPrChange w:id="1564" w:author="Wu Donghai" w:date="2021-02-11T10:17:00Z">
            <w:rPr>
              <w:b/>
            </w:rPr>
          </w:rPrChange>
        </w:rPr>
        <w:t>356</w:t>
      </w:r>
      <w:r w:rsidRPr="00680C79">
        <w:rPr>
          <w:sz w:val="24"/>
          <w:szCs w:val="24"/>
          <w:rPrChange w:id="1565" w:author="Wu Donghai" w:date="2021-02-11T10:17:00Z">
            <w:rPr/>
          </w:rPrChange>
        </w:rPr>
        <w:t>, 374-376 (2017).</w:t>
      </w:r>
    </w:p>
    <w:p w14:paraId="0093B12C" w14:textId="77777777" w:rsidR="00757628" w:rsidRPr="00680C79" w:rsidRDefault="00757628" w:rsidP="00680C79">
      <w:pPr>
        <w:pStyle w:val="EndNoteBibliography"/>
        <w:spacing w:line="360" w:lineRule="auto"/>
        <w:ind w:left="720" w:hanging="720"/>
        <w:rPr>
          <w:sz w:val="24"/>
          <w:szCs w:val="24"/>
          <w:rPrChange w:id="1566" w:author="Wu Donghai" w:date="2021-02-11T10:17:00Z">
            <w:rPr/>
          </w:rPrChange>
        </w:rPr>
        <w:pPrChange w:id="1567" w:author="Wu Donghai" w:date="2021-02-11T10:19:00Z">
          <w:pPr>
            <w:pStyle w:val="EndNoteBibliography"/>
            <w:ind w:left="720" w:hanging="720"/>
          </w:pPr>
        </w:pPrChange>
      </w:pPr>
      <w:r w:rsidRPr="00680C79">
        <w:rPr>
          <w:sz w:val="24"/>
          <w:szCs w:val="24"/>
          <w:rPrChange w:id="1568" w:author="Wu Donghai" w:date="2021-02-11T10:17:00Z">
            <w:rPr/>
          </w:rPrChange>
        </w:rPr>
        <w:t xml:space="preserve">31. Holl, K. D. &amp; Brancalion, P. H. Tree planting is not a simple solution. </w:t>
      </w:r>
      <w:r w:rsidRPr="00680C79">
        <w:rPr>
          <w:i/>
          <w:sz w:val="24"/>
          <w:szCs w:val="24"/>
          <w:rPrChange w:id="1569" w:author="Wu Donghai" w:date="2021-02-11T10:17:00Z">
            <w:rPr>
              <w:i/>
            </w:rPr>
          </w:rPrChange>
        </w:rPr>
        <w:t>Science</w:t>
      </w:r>
      <w:r w:rsidRPr="00680C79">
        <w:rPr>
          <w:sz w:val="24"/>
          <w:szCs w:val="24"/>
          <w:rPrChange w:id="1570" w:author="Wu Donghai" w:date="2021-02-11T10:17:00Z">
            <w:rPr/>
          </w:rPrChange>
        </w:rPr>
        <w:t xml:space="preserve"> </w:t>
      </w:r>
      <w:r w:rsidRPr="00680C79">
        <w:rPr>
          <w:b/>
          <w:sz w:val="24"/>
          <w:szCs w:val="24"/>
          <w:rPrChange w:id="1571" w:author="Wu Donghai" w:date="2021-02-11T10:17:00Z">
            <w:rPr>
              <w:b/>
            </w:rPr>
          </w:rPrChange>
        </w:rPr>
        <w:t>368</w:t>
      </w:r>
      <w:r w:rsidRPr="00680C79">
        <w:rPr>
          <w:sz w:val="24"/>
          <w:szCs w:val="24"/>
          <w:rPrChange w:id="1572" w:author="Wu Donghai" w:date="2021-02-11T10:17:00Z">
            <w:rPr/>
          </w:rPrChange>
        </w:rPr>
        <w:t>, 580-581 (2020).</w:t>
      </w:r>
    </w:p>
    <w:p w14:paraId="3D0091F1" w14:textId="77777777" w:rsidR="00757628" w:rsidRPr="00680C79" w:rsidRDefault="00757628" w:rsidP="00680C79">
      <w:pPr>
        <w:pStyle w:val="EndNoteBibliography"/>
        <w:spacing w:line="360" w:lineRule="auto"/>
        <w:ind w:left="720" w:hanging="720"/>
        <w:rPr>
          <w:sz w:val="24"/>
          <w:szCs w:val="24"/>
          <w:rPrChange w:id="1573" w:author="Wu Donghai" w:date="2021-02-11T10:17:00Z">
            <w:rPr/>
          </w:rPrChange>
        </w:rPr>
        <w:pPrChange w:id="1574" w:author="Wu Donghai" w:date="2021-02-11T10:19:00Z">
          <w:pPr>
            <w:pStyle w:val="EndNoteBibliography"/>
            <w:ind w:left="720" w:hanging="720"/>
          </w:pPr>
        </w:pPrChange>
      </w:pPr>
      <w:r w:rsidRPr="00680C79">
        <w:rPr>
          <w:sz w:val="24"/>
          <w:szCs w:val="24"/>
          <w:rPrChange w:id="1575" w:author="Wu Donghai" w:date="2021-02-11T10:17:00Z">
            <w:rPr/>
          </w:rPrChange>
        </w:rPr>
        <w:t>32. Feng, X.</w:t>
      </w:r>
      <w:r w:rsidRPr="00680C79">
        <w:rPr>
          <w:i/>
          <w:sz w:val="24"/>
          <w:szCs w:val="24"/>
          <w:rPrChange w:id="1576" w:author="Wu Donghai" w:date="2021-02-11T10:17:00Z">
            <w:rPr>
              <w:i/>
            </w:rPr>
          </w:rPrChange>
        </w:rPr>
        <w:t xml:space="preserve"> et al.</w:t>
      </w:r>
      <w:r w:rsidRPr="00680C79">
        <w:rPr>
          <w:sz w:val="24"/>
          <w:szCs w:val="24"/>
          <w:rPrChange w:id="1577" w:author="Wu Donghai" w:date="2021-02-11T10:17:00Z">
            <w:rPr/>
          </w:rPrChange>
        </w:rPr>
        <w:t xml:space="preserve"> Revegetation in China’s Loess Plateau is approaching sustainable water </w:t>
      </w:r>
      <w:r w:rsidRPr="00680C79">
        <w:rPr>
          <w:sz w:val="24"/>
          <w:szCs w:val="24"/>
          <w:rPrChange w:id="1578" w:author="Wu Donghai" w:date="2021-02-11T10:17:00Z">
            <w:rPr/>
          </w:rPrChange>
        </w:rPr>
        <w:lastRenderedPageBreak/>
        <w:t xml:space="preserve">resource limits. </w:t>
      </w:r>
      <w:r w:rsidRPr="00680C79">
        <w:rPr>
          <w:i/>
          <w:sz w:val="24"/>
          <w:szCs w:val="24"/>
          <w:rPrChange w:id="1579" w:author="Wu Donghai" w:date="2021-02-11T10:17:00Z">
            <w:rPr>
              <w:i/>
            </w:rPr>
          </w:rPrChange>
        </w:rPr>
        <w:t>Nature Climate Change</w:t>
      </w:r>
      <w:r w:rsidRPr="00680C79">
        <w:rPr>
          <w:sz w:val="24"/>
          <w:szCs w:val="24"/>
          <w:rPrChange w:id="1580" w:author="Wu Donghai" w:date="2021-02-11T10:17:00Z">
            <w:rPr/>
          </w:rPrChange>
        </w:rPr>
        <w:t xml:space="preserve"> </w:t>
      </w:r>
      <w:r w:rsidRPr="00680C79">
        <w:rPr>
          <w:b/>
          <w:sz w:val="24"/>
          <w:szCs w:val="24"/>
          <w:rPrChange w:id="1581" w:author="Wu Donghai" w:date="2021-02-11T10:17:00Z">
            <w:rPr>
              <w:b/>
            </w:rPr>
          </w:rPrChange>
        </w:rPr>
        <w:t>6</w:t>
      </w:r>
      <w:r w:rsidRPr="00680C79">
        <w:rPr>
          <w:sz w:val="24"/>
          <w:szCs w:val="24"/>
          <w:rPrChange w:id="1582" w:author="Wu Donghai" w:date="2021-02-11T10:17:00Z">
            <w:rPr/>
          </w:rPrChange>
        </w:rPr>
        <w:t>, 1019-1022 (2016).</w:t>
      </w:r>
    </w:p>
    <w:p w14:paraId="59EBA3CA" w14:textId="77777777" w:rsidR="00757628" w:rsidRPr="00680C79" w:rsidRDefault="00757628" w:rsidP="00680C79">
      <w:pPr>
        <w:pStyle w:val="EndNoteBibliography"/>
        <w:spacing w:line="360" w:lineRule="auto"/>
        <w:ind w:left="720" w:hanging="720"/>
        <w:rPr>
          <w:sz w:val="24"/>
          <w:szCs w:val="24"/>
          <w:rPrChange w:id="1583" w:author="Wu Donghai" w:date="2021-02-11T10:17:00Z">
            <w:rPr/>
          </w:rPrChange>
        </w:rPr>
        <w:pPrChange w:id="1584" w:author="Wu Donghai" w:date="2021-02-11T10:19:00Z">
          <w:pPr>
            <w:pStyle w:val="EndNoteBibliography"/>
            <w:ind w:left="720" w:hanging="720"/>
          </w:pPr>
        </w:pPrChange>
      </w:pPr>
      <w:r w:rsidRPr="00680C79">
        <w:rPr>
          <w:sz w:val="24"/>
          <w:szCs w:val="24"/>
          <w:rPrChange w:id="1585" w:author="Wu Donghai" w:date="2021-02-11T10:17:00Z">
            <w:rPr/>
          </w:rPrChange>
        </w:rPr>
        <w:t xml:space="preserve">33. Hilbert, D. R., Roman, L. A., Koeser, A. K., Vogt, J. &amp; van Doorn, N. S. Urban tree mortality: a literature review. </w:t>
      </w:r>
      <w:r w:rsidRPr="00680C79">
        <w:rPr>
          <w:i/>
          <w:sz w:val="24"/>
          <w:szCs w:val="24"/>
          <w:rPrChange w:id="1586" w:author="Wu Donghai" w:date="2021-02-11T10:17:00Z">
            <w:rPr>
              <w:i/>
            </w:rPr>
          </w:rPrChange>
        </w:rPr>
        <w:t>Arboriculture &amp; Urban Forestry: 45 (5): 167-200.</w:t>
      </w:r>
      <w:r w:rsidRPr="00680C79">
        <w:rPr>
          <w:sz w:val="24"/>
          <w:szCs w:val="24"/>
          <w:rPrChange w:id="1587" w:author="Wu Donghai" w:date="2021-02-11T10:17:00Z">
            <w:rPr/>
          </w:rPrChange>
        </w:rPr>
        <w:t xml:space="preserve"> </w:t>
      </w:r>
      <w:r w:rsidRPr="00680C79">
        <w:rPr>
          <w:b/>
          <w:sz w:val="24"/>
          <w:szCs w:val="24"/>
          <w:rPrChange w:id="1588" w:author="Wu Donghai" w:date="2021-02-11T10:17:00Z">
            <w:rPr>
              <w:b/>
            </w:rPr>
          </w:rPrChange>
        </w:rPr>
        <w:t>45</w:t>
      </w:r>
      <w:r w:rsidRPr="00680C79">
        <w:rPr>
          <w:sz w:val="24"/>
          <w:szCs w:val="24"/>
          <w:rPrChange w:id="1589" w:author="Wu Donghai" w:date="2021-02-11T10:17:00Z">
            <w:rPr/>
          </w:rPrChange>
        </w:rPr>
        <w:t>, 167-200 (2019).</w:t>
      </w:r>
    </w:p>
    <w:p w14:paraId="3FF76E80" w14:textId="77777777" w:rsidR="00757628" w:rsidRPr="00680C79" w:rsidRDefault="00757628" w:rsidP="00680C79">
      <w:pPr>
        <w:pStyle w:val="EndNoteBibliography"/>
        <w:spacing w:line="360" w:lineRule="auto"/>
        <w:ind w:left="720" w:hanging="720"/>
        <w:rPr>
          <w:sz w:val="24"/>
          <w:szCs w:val="24"/>
          <w:rPrChange w:id="1590" w:author="Wu Donghai" w:date="2021-02-11T10:17:00Z">
            <w:rPr/>
          </w:rPrChange>
        </w:rPr>
        <w:pPrChange w:id="1591" w:author="Wu Donghai" w:date="2021-02-11T10:19:00Z">
          <w:pPr>
            <w:pStyle w:val="EndNoteBibliography"/>
            <w:ind w:left="720" w:hanging="720"/>
          </w:pPr>
        </w:pPrChange>
      </w:pPr>
      <w:r w:rsidRPr="00680C79">
        <w:rPr>
          <w:sz w:val="24"/>
          <w:szCs w:val="24"/>
          <w:rPrChange w:id="1592" w:author="Wu Donghai" w:date="2021-02-11T10:17:00Z">
            <w:rPr/>
          </w:rPrChange>
        </w:rPr>
        <w:t xml:space="preserve">34. Schwantes, A. M., Swenson, J. J. &amp; Jackson, R. B. Quantifying drought-induced tree mortality in the open canopy woodlands of central Texas. </w:t>
      </w:r>
      <w:r w:rsidRPr="00680C79">
        <w:rPr>
          <w:i/>
          <w:sz w:val="24"/>
          <w:szCs w:val="24"/>
          <w:rPrChange w:id="1593" w:author="Wu Donghai" w:date="2021-02-11T10:17:00Z">
            <w:rPr>
              <w:i/>
            </w:rPr>
          </w:rPrChange>
        </w:rPr>
        <w:t>Remote Sensing of Environment</w:t>
      </w:r>
      <w:r w:rsidRPr="00680C79">
        <w:rPr>
          <w:sz w:val="24"/>
          <w:szCs w:val="24"/>
          <w:rPrChange w:id="1594" w:author="Wu Donghai" w:date="2021-02-11T10:17:00Z">
            <w:rPr/>
          </w:rPrChange>
        </w:rPr>
        <w:t xml:space="preserve"> </w:t>
      </w:r>
      <w:r w:rsidRPr="00680C79">
        <w:rPr>
          <w:b/>
          <w:sz w:val="24"/>
          <w:szCs w:val="24"/>
          <w:rPrChange w:id="1595" w:author="Wu Donghai" w:date="2021-02-11T10:17:00Z">
            <w:rPr>
              <w:b/>
            </w:rPr>
          </w:rPrChange>
        </w:rPr>
        <w:t>181</w:t>
      </w:r>
      <w:r w:rsidRPr="00680C79">
        <w:rPr>
          <w:sz w:val="24"/>
          <w:szCs w:val="24"/>
          <w:rPrChange w:id="1596" w:author="Wu Donghai" w:date="2021-02-11T10:17:00Z">
            <w:rPr/>
          </w:rPrChange>
        </w:rPr>
        <w:t>, 54-64 (2016).</w:t>
      </w:r>
    </w:p>
    <w:p w14:paraId="1256F07B" w14:textId="77777777" w:rsidR="00757628" w:rsidRPr="00680C79" w:rsidRDefault="00757628" w:rsidP="00680C79">
      <w:pPr>
        <w:pStyle w:val="EndNoteBibliography"/>
        <w:spacing w:line="360" w:lineRule="auto"/>
        <w:ind w:left="720" w:hanging="720"/>
        <w:rPr>
          <w:sz w:val="24"/>
          <w:szCs w:val="24"/>
          <w:rPrChange w:id="1597" w:author="Wu Donghai" w:date="2021-02-11T10:17:00Z">
            <w:rPr/>
          </w:rPrChange>
        </w:rPr>
        <w:pPrChange w:id="1598" w:author="Wu Donghai" w:date="2021-02-11T10:19:00Z">
          <w:pPr>
            <w:pStyle w:val="EndNoteBibliography"/>
            <w:ind w:left="720" w:hanging="720"/>
          </w:pPr>
        </w:pPrChange>
      </w:pPr>
      <w:r w:rsidRPr="00680C79">
        <w:rPr>
          <w:sz w:val="24"/>
          <w:szCs w:val="24"/>
          <w:rPrChange w:id="1599" w:author="Wu Donghai" w:date="2021-02-11T10:17:00Z">
            <w:rPr/>
          </w:rPrChange>
        </w:rPr>
        <w:t>35. Allen, C. D.</w:t>
      </w:r>
      <w:r w:rsidRPr="00680C79">
        <w:rPr>
          <w:i/>
          <w:sz w:val="24"/>
          <w:szCs w:val="24"/>
          <w:rPrChange w:id="1600" w:author="Wu Donghai" w:date="2021-02-11T10:17:00Z">
            <w:rPr>
              <w:i/>
            </w:rPr>
          </w:rPrChange>
        </w:rPr>
        <w:t xml:space="preserve"> et al.</w:t>
      </w:r>
      <w:r w:rsidRPr="00680C79">
        <w:rPr>
          <w:sz w:val="24"/>
          <w:szCs w:val="24"/>
          <w:rPrChange w:id="1601" w:author="Wu Donghai" w:date="2021-02-11T10:17:00Z">
            <w:rPr/>
          </w:rPrChange>
        </w:rPr>
        <w:t xml:space="preserve"> A global overview of drought and heat-induced tree mortality reveals emerging climate change risks for forests. </w:t>
      </w:r>
      <w:r w:rsidRPr="00680C79">
        <w:rPr>
          <w:i/>
          <w:sz w:val="24"/>
          <w:szCs w:val="24"/>
          <w:rPrChange w:id="1602" w:author="Wu Donghai" w:date="2021-02-11T10:17:00Z">
            <w:rPr>
              <w:i/>
            </w:rPr>
          </w:rPrChange>
        </w:rPr>
        <w:t>Forest ecology and management</w:t>
      </w:r>
      <w:r w:rsidRPr="00680C79">
        <w:rPr>
          <w:sz w:val="24"/>
          <w:szCs w:val="24"/>
          <w:rPrChange w:id="1603" w:author="Wu Donghai" w:date="2021-02-11T10:17:00Z">
            <w:rPr/>
          </w:rPrChange>
        </w:rPr>
        <w:t xml:space="preserve"> </w:t>
      </w:r>
      <w:r w:rsidRPr="00680C79">
        <w:rPr>
          <w:b/>
          <w:sz w:val="24"/>
          <w:szCs w:val="24"/>
          <w:rPrChange w:id="1604" w:author="Wu Donghai" w:date="2021-02-11T10:17:00Z">
            <w:rPr>
              <w:b/>
            </w:rPr>
          </w:rPrChange>
        </w:rPr>
        <w:t>259</w:t>
      </w:r>
      <w:r w:rsidRPr="00680C79">
        <w:rPr>
          <w:sz w:val="24"/>
          <w:szCs w:val="24"/>
          <w:rPrChange w:id="1605" w:author="Wu Donghai" w:date="2021-02-11T10:17:00Z">
            <w:rPr/>
          </w:rPrChange>
        </w:rPr>
        <w:t>, 660-684 (2010).</w:t>
      </w:r>
    </w:p>
    <w:p w14:paraId="2C545934" w14:textId="77777777" w:rsidR="00757628" w:rsidRPr="00680C79" w:rsidRDefault="00757628" w:rsidP="00680C79">
      <w:pPr>
        <w:pStyle w:val="EndNoteBibliography"/>
        <w:spacing w:line="360" w:lineRule="auto"/>
        <w:ind w:left="720" w:hanging="720"/>
        <w:rPr>
          <w:sz w:val="24"/>
          <w:szCs w:val="24"/>
          <w:rPrChange w:id="1606" w:author="Wu Donghai" w:date="2021-02-11T10:17:00Z">
            <w:rPr/>
          </w:rPrChange>
        </w:rPr>
        <w:pPrChange w:id="1607" w:author="Wu Donghai" w:date="2021-02-11T10:19:00Z">
          <w:pPr>
            <w:pStyle w:val="EndNoteBibliography"/>
            <w:ind w:left="720" w:hanging="720"/>
          </w:pPr>
        </w:pPrChange>
      </w:pPr>
      <w:r w:rsidRPr="00680C79">
        <w:rPr>
          <w:sz w:val="24"/>
          <w:szCs w:val="24"/>
          <w:rPrChange w:id="1608" w:author="Wu Donghai" w:date="2021-02-11T10:17:00Z">
            <w:rPr/>
          </w:rPrChange>
        </w:rPr>
        <w:t>36. Zhao, J.</w:t>
      </w:r>
      <w:r w:rsidRPr="00680C79">
        <w:rPr>
          <w:i/>
          <w:sz w:val="24"/>
          <w:szCs w:val="24"/>
          <w:rPrChange w:id="1609" w:author="Wu Donghai" w:date="2021-02-11T10:17:00Z">
            <w:rPr>
              <w:i/>
            </w:rPr>
          </w:rPrChange>
        </w:rPr>
        <w:t xml:space="preserve"> et al.</w:t>
      </w:r>
      <w:r w:rsidRPr="00680C79">
        <w:rPr>
          <w:sz w:val="24"/>
          <w:szCs w:val="24"/>
          <w:rPrChange w:id="1610" w:author="Wu Donghai" w:date="2021-02-11T10:17:00Z">
            <w:rPr/>
          </w:rPrChange>
        </w:rPr>
        <w:t xml:space="preserve"> Assessing the thermal contributions of urban land cover types. </w:t>
      </w:r>
      <w:r w:rsidRPr="00680C79">
        <w:rPr>
          <w:i/>
          <w:sz w:val="24"/>
          <w:szCs w:val="24"/>
          <w:rPrChange w:id="1611" w:author="Wu Donghai" w:date="2021-02-11T10:17:00Z">
            <w:rPr>
              <w:i/>
            </w:rPr>
          </w:rPrChange>
        </w:rPr>
        <w:t>Landscape and Urban Planning</w:t>
      </w:r>
      <w:r w:rsidRPr="00680C79">
        <w:rPr>
          <w:sz w:val="24"/>
          <w:szCs w:val="24"/>
          <w:rPrChange w:id="1612" w:author="Wu Donghai" w:date="2021-02-11T10:17:00Z">
            <w:rPr/>
          </w:rPrChange>
        </w:rPr>
        <w:t xml:space="preserve"> </w:t>
      </w:r>
      <w:r w:rsidRPr="00680C79">
        <w:rPr>
          <w:b/>
          <w:sz w:val="24"/>
          <w:szCs w:val="24"/>
          <w:rPrChange w:id="1613" w:author="Wu Donghai" w:date="2021-02-11T10:17:00Z">
            <w:rPr>
              <w:b/>
            </w:rPr>
          </w:rPrChange>
        </w:rPr>
        <w:t>204</w:t>
      </w:r>
      <w:r w:rsidRPr="00680C79">
        <w:rPr>
          <w:sz w:val="24"/>
          <w:szCs w:val="24"/>
          <w:rPrChange w:id="1614" w:author="Wu Donghai" w:date="2021-02-11T10:17:00Z">
            <w:rPr/>
          </w:rPrChange>
        </w:rPr>
        <w:t>, 103927 (2020).</w:t>
      </w:r>
    </w:p>
    <w:p w14:paraId="3AEEF469" w14:textId="77777777" w:rsidR="00757628" w:rsidRPr="00680C79" w:rsidRDefault="00757628" w:rsidP="00680C79">
      <w:pPr>
        <w:pStyle w:val="EndNoteBibliography"/>
        <w:spacing w:line="360" w:lineRule="auto"/>
        <w:ind w:left="720" w:hanging="720"/>
        <w:rPr>
          <w:sz w:val="24"/>
          <w:szCs w:val="24"/>
          <w:rPrChange w:id="1615" w:author="Wu Donghai" w:date="2021-02-11T10:17:00Z">
            <w:rPr/>
          </w:rPrChange>
        </w:rPr>
        <w:pPrChange w:id="1616" w:author="Wu Donghai" w:date="2021-02-11T10:19:00Z">
          <w:pPr>
            <w:pStyle w:val="EndNoteBibliography"/>
            <w:ind w:left="720" w:hanging="720"/>
          </w:pPr>
        </w:pPrChange>
      </w:pPr>
      <w:r w:rsidRPr="00680C79">
        <w:rPr>
          <w:sz w:val="24"/>
          <w:szCs w:val="24"/>
          <w:rPrChange w:id="1617" w:author="Wu Donghai" w:date="2021-02-11T10:17:00Z">
            <w:rPr/>
          </w:rPrChange>
        </w:rPr>
        <w:t>37. Konarska, J.</w:t>
      </w:r>
      <w:r w:rsidRPr="00680C79">
        <w:rPr>
          <w:i/>
          <w:sz w:val="24"/>
          <w:szCs w:val="24"/>
          <w:rPrChange w:id="1618" w:author="Wu Donghai" w:date="2021-02-11T10:17:00Z">
            <w:rPr>
              <w:i/>
            </w:rPr>
          </w:rPrChange>
        </w:rPr>
        <w:t xml:space="preserve"> et al.</w:t>
      </w:r>
      <w:r w:rsidRPr="00680C79">
        <w:rPr>
          <w:sz w:val="24"/>
          <w:szCs w:val="24"/>
          <w:rPrChange w:id="1619" w:author="Wu Donghai" w:date="2021-02-11T10:17:00Z">
            <w:rPr/>
          </w:rPrChange>
        </w:rPr>
        <w:t xml:space="preserve"> Transpiration of urban trees and its cooling effect in a high latitude city. </w:t>
      </w:r>
      <w:r w:rsidRPr="00680C79">
        <w:rPr>
          <w:i/>
          <w:sz w:val="24"/>
          <w:szCs w:val="24"/>
          <w:rPrChange w:id="1620" w:author="Wu Donghai" w:date="2021-02-11T10:17:00Z">
            <w:rPr>
              <w:i/>
            </w:rPr>
          </w:rPrChange>
        </w:rPr>
        <w:t>International journal of biometeorology</w:t>
      </w:r>
      <w:r w:rsidRPr="00680C79">
        <w:rPr>
          <w:sz w:val="24"/>
          <w:szCs w:val="24"/>
          <w:rPrChange w:id="1621" w:author="Wu Donghai" w:date="2021-02-11T10:17:00Z">
            <w:rPr/>
          </w:rPrChange>
        </w:rPr>
        <w:t xml:space="preserve"> </w:t>
      </w:r>
      <w:r w:rsidRPr="00680C79">
        <w:rPr>
          <w:b/>
          <w:sz w:val="24"/>
          <w:szCs w:val="24"/>
          <w:rPrChange w:id="1622" w:author="Wu Donghai" w:date="2021-02-11T10:17:00Z">
            <w:rPr>
              <w:b/>
            </w:rPr>
          </w:rPrChange>
        </w:rPr>
        <w:t>60</w:t>
      </w:r>
      <w:r w:rsidRPr="00680C79">
        <w:rPr>
          <w:sz w:val="24"/>
          <w:szCs w:val="24"/>
          <w:rPrChange w:id="1623" w:author="Wu Donghai" w:date="2021-02-11T10:17:00Z">
            <w:rPr/>
          </w:rPrChange>
        </w:rPr>
        <w:t>, 159-172 (2016).</w:t>
      </w:r>
    </w:p>
    <w:p w14:paraId="7C2335C9" w14:textId="77777777" w:rsidR="00757628" w:rsidRPr="00680C79" w:rsidRDefault="00757628" w:rsidP="00680C79">
      <w:pPr>
        <w:pStyle w:val="EndNoteBibliography"/>
        <w:spacing w:line="360" w:lineRule="auto"/>
        <w:ind w:left="720" w:hanging="720"/>
        <w:rPr>
          <w:sz w:val="24"/>
          <w:szCs w:val="24"/>
          <w:rPrChange w:id="1624" w:author="Wu Donghai" w:date="2021-02-11T10:17:00Z">
            <w:rPr/>
          </w:rPrChange>
        </w:rPr>
        <w:pPrChange w:id="1625" w:author="Wu Donghai" w:date="2021-02-11T10:19:00Z">
          <w:pPr>
            <w:pStyle w:val="EndNoteBibliography"/>
            <w:ind w:left="720" w:hanging="720"/>
          </w:pPr>
        </w:pPrChange>
      </w:pPr>
      <w:r w:rsidRPr="00680C79">
        <w:rPr>
          <w:sz w:val="24"/>
          <w:szCs w:val="24"/>
          <w:rPrChange w:id="1626" w:author="Wu Donghai" w:date="2021-02-11T10:17:00Z">
            <w:rPr/>
          </w:rPrChange>
        </w:rPr>
        <w:t xml:space="preserve">38. Tan, Z., Lau, K. K.-L. &amp; Ng, E. Urban tree design approaches for mitigating daytime urban heat island effects in a high-density urban environment. </w:t>
      </w:r>
      <w:r w:rsidRPr="00680C79">
        <w:rPr>
          <w:i/>
          <w:sz w:val="24"/>
          <w:szCs w:val="24"/>
          <w:rPrChange w:id="1627" w:author="Wu Donghai" w:date="2021-02-11T10:17:00Z">
            <w:rPr>
              <w:i/>
            </w:rPr>
          </w:rPrChange>
        </w:rPr>
        <w:t>Energy and Buildings</w:t>
      </w:r>
      <w:r w:rsidRPr="00680C79">
        <w:rPr>
          <w:sz w:val="24"/>
          <w:szCs w:val="24"/>
          <w:rPrChange w:id="1628" w:author="Wu Donghai" w:date="2021-02-11T10:17:00Z">
            <w:rPr/>
          </w:rPrChange>
        </w:rPr>
        <w:t xml:space="preserve"> </w:t>
      </w:r>
      <w:r w:rsidRPr="00680C79">
        <w:rPr>
          <w:b/>
          <w:sz w:val="24"/>
          <w:szCs w:val="24"/>
          <w:rPrChange w:id="1629" w:author="Wu Donghai" w:date="2021-02-11T10:17:00Z">
            <w:rPr>
              <w:b/>
            </w:rPr>
          </w:rPrChange>
        </w:rPr>
        <w:t>114</w:t>
      </w:r>
      <w:r w:rsidRPr="00680C79">
        <w:rPr>
          <w:sz w:val="24"/>
          <w:szCs w:val="24"/>
          <w:rPrChange w:id="1630" w:author="Wu Donghai" w:date="2021-02-11T10:17:00Z">
            <w:rPr/>
          </w:rPrChange>
        </w:rPr>
        <w:t>, 265-274 (2016).</w:t>
      </w:r>
    </w:p>
    <w:p w14:paraId="6DD35175" w14:textId="77777777" w:rsidR="00757628" w:rsidRPr="00680C79" w:rsidRDefault="00757628" w:rsidP="00680C79">
      <w:pPr>
        <w:pStyle w:val="EndNoteBibliography"/>
        <w:spacing w:line="360" w:lineRule="auto"/>
        <w:ind w:left="720" w:hanging="720"/>
        <w:rPr>
          <w:sz w:val="24"/>
          <w:szCs w:val="24"/>
          <w:rPrChange w:id="1631" w:author="Wu Donghai" w:date="2021-02-11T10:17:00Z">
            <w:rPr/>
          </w:rPrChange>
        </w:rPr>
        <w:pPrChange w:id="1632" w:author="Wu Donghai" w:date="2021-02-11T10:19:00Z">
          <w:pPr>
            <w:pStyle w:val="EndNoteBibliography"/>
            <w:ind w:left="720" w:hanging="720"/>
          </w:pPr>
        </w:pPrChange>
      </w:pPr>
      <w:r w:rsidRPr="00680C79">
        <w:rPr>
          <w:sz w:val="24"/>
          <w:szCs w:val="24"/>
          <w:rPrChange w:id="1633" w:author="Wu Donghai" w:date="2021-02-11T10:17:00Z">
            <w:rPr/>
          </w:rPrChange>
        </w:rPr>
        <w:t xml:space="preserve">39. Rahman, M. A., Moser, A., Rötzer, T. &amp; Pauleit, S. Microclimatic differences and their influence on transpirational cooling of Tilia cordata in two contrasting street canyons in Munich, Germany. </w:t>
      </w:r>
      <w:r w:rsidRPr="00680C79">
        <w:rPr>
          <w:i/>
          <w:sz w:val="24"/>
          <w:szCs w:val="24"/>
          <w:rPrChange w:id="1634" w:author="Wu Donghai" w:date="2021-02-11T10:17:00Z">
            <w:rPr>
              <w:i/>
            </w:rPr>
          </w:rPrChange>
        </w:rPr>
        <w:t>Agricultural and Forest Meteorology</w:t>
      </w:r>
      <w:r w:rsidRPr="00680C79">
        <w:rPr>
          <w:sz w:val="24"/>
          <w:szCs w:val="24"/>
          <w:rPrChange w:id="1635" w:author="Wu Donghai" w:date="2021-02-11T10:17:00Z">
            <w:rPr/>
          </w:rPrChange>
        </w:rPr>
        <w:t xml:space="preserve"> </w:t>
      </w:r>
      <w:r w:rsidRPr="00680C79">
        <w:rPr>
          <w:b/>
          <w:sz w:val="24"/>
          <w:szCs w:val="24"/>
          <w:rPrChange w:id="1636" w:author="Wu Donghai" w:date="2021-02-11T10:17:00Z">
            <w:rPr>
              <w:b/>
            </w:rPr>
          </w:rPrChange>
        </w:rPr>
        <w:t>232</w:t>
      </w:r>
      <w:r w:rsidRPr="00680C79">
        <w:rPr>
          <w:sz w:val="24"/>
          <w:szCs w:val="24"/>
          <w:rPrChange w:id="1637" w:author="Wu Donghai" w:date="2021-02-11T10:17:00Z">
            <w:rPr/>
          </w:rPrChange>
        </w:rPr>
        <w:t>, 443-456 (2017).</w:t>
      </w:r>
    </w:p>
    <w:p w14:paraId="5EE8F601" w14:textId="77777777" w:rsidR="00757628" w:rsidRPr="00680C79" w:rsidRDefault="00757628" w:rsidP="00680C79">
      <w:pPr>
        <w:pStyle w:val="EndNoteBibliography"/>
        <w:spacing w:line="360" w:lineRule="auto"/>
        <w:ind w:left="720" w:hanging="720"/>
        <w:rPr>
          <w:sz w:val="24"/>
          <w:szCs w:val="24"/>
          <w:rPrChange w:id="1638" w:author="Wu Donghai" w:date="2021-02-11T10:17:00Z">
            <w:rPr/>
          </w:rPrChange>
        </w:rPr>
        <w:pPrChange w:id="1639" w:author="Wu Donghai" w:date="2021-02-11T10:19:00Z">
          <w:pPr>
            <w:pStyle w:val="EndNoteBibliography"/>
            <w:ind w:left="720" w:hanging="720"/>
          </w:pPr>
        </w:pPrChange>
      </w:pPr>
      <w:r w:rsidRPr="00680C79">
        <w:rPr>
          <w:sz w:val="24"/>
          <w:szCs w:val="24"/>
          <w:rPrChange w:id="1640" w:author="Wu Donghai" w:date="2021-02-11T10:17:00Z">
            <w:rPr/>
          </w:rPrChange>
        </w:rPr>
        <w:t xml:space="preserve">40. Fick, S. E. &amp; Hijmans, R. J. </w:t>
      </w:r>
      <w:r w:rsidRPr="00680C79">
        <w:rPr>
          <w:rFonts w:hint="eastAsia"/>
          <w:sz w:val="24"/>
          <w:szCs w:val="24"/>
          <w:rPrChange w:id="1641" w:author="Wu Donghai" w:date="2021-02-11T10:17:00Z">
            <w:rPr>
              <w:rFonts w:hint="eastAsia"/>
            </w:rPr>
          </w:rPrChange>
        </w:rPr>
        <w:t>WorldClim 2: new 1</w:t>
      </w:r>
      <w:r w:rsidRPr="00680C79">
        <w:rPr>
          <w:rFonts w:hint="eastAsia"/>
          <w:sz w:val="24"/>
          <w:szCs w:val="24"/>
          <w:rPrChange w:id="1642" w:author="Wu Donghai" w:date="2021-02-11T10:17:00Z">
            <w:rPr>
              <w:rFonts w:hint="eastAsia"/>
            </w:rPr>
          </w:rPrChange>
        </w:rPr>
        <w:t>‐</w:t>
      </w:r>
      <w:r w:rsidRPr="00680C79">
        <w:rPr>
          <w:rFonts w:hint="eastAsia"/>
          <w:sz w:val="24"/>
          <w:szCs w:val="24"/>
          <w:rPrChange w:id="1643" w:author="Wu Donghai" w:date="2021-02-11T10:17:00Z">
            <w:rPr>
              <w:rFonts w:hint="eastAsia"/>
            </w:rPr>
          </w:rPrChange>
        </w:rPr>
        <w:t xml:space="preserve">km spatial resolution climate surfaces for global land areas. </w:t>
      </w:r>
      <w:r w:rsidRPr="00680C79">
        <w:rPr>
          <w:rFonts w:hint="eastAsia"/>
          <w:i/>
          <w:sz w:val="24"/>
          <w:szCs w:val="24"/>
          <w:rPrChange w:id="1644" w:author="Wu Donghai" w:date="2021-02-11T10:17:00Z">
            <w:rPr>
              <w:rFonts w:hint="eastAsia"/>
              <w:i/>
            </w:rPr>
          </w:rPrChange>
        </w:rPr>
        <w:t>International journal of climatology</w:t>
      </w:r>
      <w:r w:rsidRPr="00680C79">
        <w:rPr>
          <w:rFonts w:hint="eastAsia"/>
          <w:sz w:val="24"/>
          <w:szCs w:val="24"/>
          <w:rPrChange w:id="1645" w:author="Wu Donghai" w:date="2021-02-11T10:17:00Z">
            <w:rPr>
              <w:rFonts w:hint="eastAsia"/>
            </w:rPr>
          </w:rPrChange>
        </w:rPr>
        <w:t xml:space="preserve"> </w:t>
      </w:r>
      <w:r w:rsidRPr="00680C79">
        <w:rPr>
          <w:rFonts w:hint="eastAsia"/>
          <w:b/>
          <w:sz w:val="24"/>
          <w:szCs w:val="24"/>
          <w:rPrChange w:id="1646" w:author="Wu Donghai" w:date="2021-02-11T10:17:00Z">
            <w:rPr>
              <w:rFonts w:hint="eastAsia"/>
              <w:b/>
            </w:rPr>
          </w:rPrChange>
        </w:rPr>
        <w:t>37</w:t>
      </w:r>
      <w:r w:rsidRPr="00680C79">
        <w:rPr>
          <w:rFonts w:hint="eastAsia"/>
          <w:sz w:val="24"/>
          <w:szCs w:val="24"/>
          <w:rPrChange w:id="1647" w:author="Wu Donghai" w:date="2021-02-11T10:17:00Z">
            <w:rPr>
              <w:rFonts w:hint="eastAsia"/>
            </w:rPr>
          </w:rPrChange>
        </w:rPr>
        <w:t>, 4302-4315 (2017).</w:t>
      </w:r>
    </w:p>
    <w:p w14:paraId="2A3271FC" w14:textId="77777777" w:rsidR="00757628" w:rsidRPr="00680C79" w:rsidRDefault="00757628" w:rsidP="00680C79">
      <w:pPr>
        <w:pStyle w:val="EndNoteBibliography"/>
        <w:spacing w:line="360" w:lineRule="auto"/>
        <w:ind w:left="720" w:hanging="720"/>
        <w:rPr>
          <w:sz w:val="24"/>
          <w:szCs w:val="24"/>
          <w:rPrChange w:id="1648" w:author="Wu Donghai" w:date="2021-02-11T10:17:00Z">
            <w:rPr/>
          </w:rPrChange>
        </w:rPr>
        <w:pPrChange w:id="1649" w:author="Wu Donghai" w:date="2021-02-11T10:19:00Z">
          <w:pPr>
            <w:pStyle w:val="EndNoteBibliography"/>
            <w:ind w:left="720" w:hanging="720"/>
          </w:pPr>
        </w:pPrChange>
      </w:pPr>
      <w:r w:rsidRPr="00680C79">
        <w:rPr>
          <w:sz w:val="24"/>
          <w:szCs w:val="24"/>
          <w:rPrChange w:id="1650" w:author="Wu Donghai" w:date="2021-02-11T10:17:00Z">
            <w:rPr/>
          </w:rPrChange>
        </w:rPr>
        <w:t xml:space="preserve">41. Harris, I., Osborn, T. J., Jones, P. &amp; Lister, D. Version 4 of the CRU TS monthly high-resolution gridded multivariate climate dataset. </w:t>
      </w:r>
      <w:r w:rsidRPr="00680C79">
        <w:rPr>
          <w:i/>
          <w:sz w:val="24"/>
          <w:szCs w:val="24"/>
          <w:rPrChange w:id="1651" w:author="Wu Donghai" w:date="2021-02-11T10:17:00Z">
            <w:rPr>
              <w:i/>
            </w:rPr>
          </w:rPrChange>
        </w:rPr>
        <w:t>Scientific data</w:t>
      </w:r>
      <w:r w:rsidRPr="00680C79">
        <w:rPr>
          <w:sz w:val="24"/>
          <w:szCs w:val="24"/>
          <w:rPrChange w:id="1652" w:author="Wu Donghai" w:date="2021-02-11T10:17:00Z">
            <w:rPr/>
          </w:rPrChange>
        </w:rPr>
        <w:t xml:space="preserve"> </w:t>
      </w:r>
      <w:r w:rsidRPr="00680C79">
        <w:rPr>
          <w:b/>
          <w:sz w:val="24"/>
          <w:szCs w:val="24"/>
          <w:rPrChange w:id="1653" w:author="Wu Donghai" w:date="2021-02-11T10:17:00Z">
            <w:rPr>
              <w:b/>
            </w:rPr>
          </w:rPrChange>
        </w:rPr>
        <w:t>7</w:t>
      </w:r>
      <w:r w:rsidRPr="00680C79">
        <w:rPr>
          <w:sz w:val="24"/>
          <w:szCs w:val="24"/>
          <w:rPrChange w:id="1654" w:author="Wu Donghai" w:date="2021-02-11T10:17:00Z">
            <w:rPr/>
          </w:rPrChange>
        </w:rPr>
        <w:t>, 1-18 (2020).</w:t>
      </w:r>
    </w:p>
    <w:p w14:paraId="6C4BA06B" w14:textId="77777777" w:rsidR="00757628" w:rsidRPr="00680C79" w:rsidRDefault="00757628" w:rsidP="00680C79">
      <w:pPr>
        <w:pStyle w:val="EndNoteBibliography"/>
        <w:spacing w:line="360" w:lineRule="auto"/>
        <w:ind w:left="720" w:hanging="720"/>
        <w:rPr>
          <w:sz w:val="24"/>
          <w:szCs w:val="24"/>
          <w:rPrChange w:id="1655" w:author="Wu Donghai" w:date="2021-02-11T10:17:00Z">
            <w:rPr/>
          </w:rPrChange>
        </w:rPr>
        <w:pPrChange w:id="1656" w:author="Wu Donghai" w:date="2021-02-11T10:19:00Z">
          <w:pPr>
            <w:pStyle w:val="EndNoteBibliography"/>
            <w:ind w:left="720" w:hanging="720"/>
          </w:pPr>
        </w:pPrChange>
      </w:pPr>
      <w:r w:rsidRPr="00680C79">
        <w:rPr>
          <w:sz w:val="24"/>
          <w:szCs w:val="24"/>
          <w:rPrChange w:id="1657" w:author="Wu Donghai" w:date="2021-02-11T10:17:00Z">
            <w:rPr/>
          </w:rPrChange>
        </w:rPr>
        <w:t>42. Eyring, V.</w:t>
      </w:r>
      <w:r w:rsidRPr="00680C79">
        <w:rPr>
          <w:i/>
          <w:sz w:val="24"/>
          <w:szCs w:val="24"/>
          <w:rPrChange w:id="1658" w:author="Wu Donghai" w:date="2021-02-11T10:17:00Z">
            <w:rPr>
              <w:i/>
            </w:rPr>
          </w:rPrChange>
        </w:rPr>
        <w:t xml:space="preserve"> et al.</w:t>
      </w:r>
      <w:r w:rsidRPr="00680C79">
        <w:rPr>
          <w:sz w:val="24"/>
          <w:szCs w:val="24"/>
          <w:rPrChange w:id="1659" w:author="Wu Donghai" w:date="2021-02-11T10:17:00Z">
            <w:rPr/>
          </w:rPrChange>
        </w:rPr>
        <w:t xml:space="preserve"> Overview of the Coupled Model Intercomparison Project Phase 6 (CMIP6) experimental design and organization. </w:t>
      </w:r>
      <w:r w:rsidRPr="00680C79">
        <w:rPr>
          <w:i/>
          <w:sz w:val="24"/>
          <w:szCs w:val="24"/>
          <w:rPrChange w:id="1660" w:author="Wu Donghai" w:date="2021-02-11T10:17:00Z">
            <w:rPr>
              <w:i/>
            </w:rPr>
          </w:rPrChange>
        </w:rPr>
        <w:t>Geoscientific Model Development</w:t>
      </w:r>
      <w:r w:rsidRPr="00680C79">
        <w:rPr>
          <w:sz w:val="24"/>
          <w:szCs w:val="24"/>
          <w:rPrChange w:id="1661" w:author="Wu Donghai" w:date="2021-02-11T10:17:00Z">
            <w:rPr/>
          </w:rPrChange>
        </w:rPr>
        <w:t xml:space="preserve"> </w:t>
      </w:r>
      <w:r w:rsidRPr="00680C79">
        <w:rPr>
          <w:b/>
          <w:sz w:val="24"/>
          <w:szCs w:val="24"/>
          <w:rPrChange w:id="1662" w:author="Wu Donghai" w:date="2021-02-11T10:17:00Z">
            <w:rPr>
              <w:b/>
            </w:rPr>
          </w:rPrChange>
        </w:rPr>
        <w:t>9</w:t>
      </w:r>
      <w:r w:rsidRPr="00680C79">
        <w:rPr>
          <w:sz w:val="24"/>
          <w:szCs w:val="24"/>
          <w:rPrChange w:id="1663" w:author="Wu Donghai" w:date="2021-02-11T10:17:00Z">
            <w:rPr/>
          </w:rPrChange>
        </w:rPr>
        <w:t>, 1937-1958 (2016).</w:t>
      </w:r>
    </w:p>
    <w:p w14:paraId="2C561AD7" w14:textId="77777777" w:rsidR="00757628" w:rsidRPr="00680C79" w:rsidRDefault="00757628" w:rsidP="00680C79">
      <w:pPr>
        <w:pStyle w:val="EndNoteBibliography"/>
        <w:spacing w:line="360" w:lineRule="auto"/>
        <w:ind w:left="720" w:hanging="720"/>
        <w:rPr>
          <w:sz w:val="24"/>
          <w:szCs w:val="24"/>
          <w:rPrChange w:id="1664" w:author="Wu Donghai" w:date="2021-02-11T10:17:00Z">
            <w:rPr/>
          </w:rPrChange>
        </w:rPr>
        <w:pPrChange w:id="1665" w:author="Wu Donghai" w:date="2021-02-11T10:19:00Z">
          <w:pPr>
            <w:pStyle w:val="EndNoteBibliography"/>
            <w:ind w:left="720" w:hanging="720"/>
          </w:pPr>
        </w:pPrChange>
      </w:pPr>
      <w:r w:rsidRPr="00680C79">
        <w:rPr>
          <w:sz w:val="24"/>
          <w:szCs w:val="24"/>
          <w:rPrChange w:id="1666" w:author="Wu Donghai" w:date="2021-02-11T10:17:00Z">
            <w:rPr/>
          </w:rPrChange>
        </w:rPr>
        <w:t>43. Foga, S.</w:t>
      </w:r>
      <w:r w:rsidRPr="00680C79">
        <w:rPr>
          <w:i/>
          <w:sz w:val="24"/>
          <w:szCs w:val="24"/>
          <w:rPrChange w:id="1667" w:author="Wu Donghai" w:date="2021-02-11T10:17:00Z">
            <w:rPr>
              <w:i/>
            </w:rPr>
          </w:rPrChange>
        </w:rPr>
        <w:t xml:space="preserve"> et al.</w:t>
      </w:r>
      <w:r w:rsidRPr="00680C79">
        <w:rPr>
          <w:sz w:val="24"/>
          <w:szCs w:val="24"/>
          <w:rPrChange w:id="1668" w:author="Wu Donghai" w:date="2021-02-11T10:17:00Z">
            <w:rPr/>
          </w:rPrChange>
        </w:rPr>
        <w:t xml:space="preserve"> Cloud detection algorithm comparison and validation for operational Landsat data products. </w:t>
      </w:r>
      <w:r w:rsidRPr="00680C79">
        <w:rPr>
          <w:i/>
          <w:sz w:val="24"/>
          <w:szCs w:val="24"/>
          <w:rPrChange w:id="1669" w:author="Wu Donghai" w:date="2021-02-11T10:17:00Z">
            <w:rPr>
              <w:i/>
            </w:rPr>
          </w:rPrChange>
        </w:rPr>
        <w:t>Remote sensing of environment</w:t>
      </w:r>
      <w:r w:rsidRPr="00680C79">
        <w:rPr>
          <w:sz w:val="24"/>
          <w:szCs w:val="24"/>
          <w:rPrChange w:id="1670" w:author="Wu Donghai" w:date="2021-02-11T10:17:00Z">
            <w:rPr/>
          </w:rPrChange>
        </w:rPr>
        <w:t xml:space="preserve"> </w:t>
      </w:r>
      <w:r w:rsidRPr="00680C79">
        <w:rPr>
          <w:b/>
          <w:sz w:val="24"/>
          <w:szCs w:val="24"/>
          <w:rPrChange w:id="1671" w:author="Wu Donghai" w:date="2021-02-11T10:17:00Z">
            <w:rPr>
              <w:b/>
            </w:rPr>
          </w:rPrChange>
        </w:rPr>
        <w:t>194</w:t>
      </w:r>
      <w:r w:rsidRPr="00680C79">
        <w:rPr>
          <w:sz w:val="24"/>
          <w:szCs w:val="24"/>
          <w:rPrChange w:id="1672" w:author="Wu Donghai" w:date="2021-02-11T10:17:00Z">
            <w:rPr/>
          </w:rPrChange>
        </w:rPr>
        <w:t>, 379-390 (2017).</w:t>
      </w:r>
    </w:p>
    <w:p w14:paraId="7E506838" w14:textId="77777777" w:rsidR="00757628" w:rsidRPr="00680C79" w:rsidRDefault="00757628" w:rsidP="00680C79">
      <w:pPr>
        <w:pStyle w:val="EndNoteBibliography"/>
        <w:spacing w:line="360" w:lineRule="auto"/>
        <w:ind w:left="720" w:hanging="720"/>
        <w:rPr>
          <w:sz w:val="24"/>
          <w:szCs w:val="24"/>
          <w:rPrChange w:id="1673" w:author="Wu Donghai" w:date="2021-02-11T10:17:00Z">
            <w:rPr/>
          </w:rPrChange>
        </w:rPr>
        <w:pPrChange w:id="1674" w:author="Wu Donghai" w:date="2021-02-11T10:19:00Z">
          <w:pPr>
            <w:pStyle w:val="EndNoteBibliography"/>
            <w:ind w:left="720" w:hanging="720"/>
          </w:pPr>
        </w:pPrChange>
      </w:pPr>
      <w:r w:rsidRPr="00680C79">
        <w:rPr>
          <w:sz w:val="24"/>
          <w:szCs w:val="24"/>
          <w:rPrChange w:id="1675" w:author="Wu Donghai" w:date="2021-02-11T10:17:00Z">
            <w:rPr/>
          </w:rPrChange>
        </w:rPr>
        <w:t>44. Jiménez-Muñoz, J. C.</w:t>
      </w:r>
      <w:r w:rsidRPr="00680C79">
        <w:rPr>
          <w:i/>
          <w:sz w:val="24"/>
          <w:szCs w:val="24"/>
          <w:rPrChange w:id="1676" w:author="Wu Donghai" w:date="2021-02-11T10:17:00Z">
            <w:rPr>
              <w:i/>
            </w:rPr>
          </w:rPrChange>
        </w:rPr>
        <w:t xml:space="preserve"> et al.</w:t>
      </w:r>
      <w:r w:rsidRPr="00680C79">
        <w:rPr>
          <w:sz w:val="24"/>
          <w:szCs w:val="24"/>
          <w:rPrChange w:id="1677" w:author="Wu Donghai" w:date="2021-02-11T10:17:00Z">
            <w:rPr/>
          </w:rPrChange>
        </w:rPr>
        <w:t xml:space="preserve"> Revision of the single-channel algorithm for land surface </w:t>
      </w:r>
      <w:r w:rsidRPr="00680C79">
        <w:rPr>
          <w:sz w:val="24"/>
          <w:szCs w:val="24"/>
          <w:rPrChange w:id="1678" w:author="Wu Donghai" w:date="2021-02-11T10:17:00Z">
            <w:rPr/>
          </w:rPrChange>
        </w:rPr>
        <w:lastRenderedPageBreak/>
        <w:t xml:space="preserve">temperature retrieval from Landsat thermal-infrared data. </w:t>
      </w:r>
      <w:r w:rsidRPr="00680C79">
        <w:rPr>
          <w:i/>
          <w:sz w:val="24"/>
          <w:szCs w:val="24"/>
          <w:rPrChange w:id="1679" w:author="Wu Donghai" w:date="2021-02-11T10:17:00Z">
            <w:rPr>
              <w:i/>
            </w:rPr>
          </w:rPrChange>
        </w:rPr>
        <w:t>IEEE Transactions on geoscience and remote sensing</w:t>
      </w:r>
      <w:r w:rsidRPr="00680C79">
        <w:rPr>
          <w:sz w:val="24"/>
          <w:szCs w:val="24"/>
          <w:rPrChange w:id="1680" w:author="Wu Donghai" w:date="2021-02-11T10:17:00Z">
            <w:rPr/>
          </w:rPrChange>
        </w:rPr>
        <w:t xml:space="preserve"> </w:t>
      </w:r>
      <w:r w:rsidRPr="00680C79">
        <w:rPr>
          <w:b/>
          <w:sz w:val="24"/>
          <w:szCs w:val="24"/>
          <w:rPrChange w:id="1681" w:author="Wu Donghai" w:date="2021-02-11T10:17:00Z">
            <w:rPr>
              <w:b/>
            </w:rPr>
          </w:rPrChange>
        </w:rPr>
        <w:t>47</w:t>
      </w:r>
      <w:r w:rsidRPr="00680C79">
        <w:rPr>
          <w:sz w:val="24"/>
          <w:szCs w:val="24"/>
          <w:rPrChange w:id="1682" w:author="Wu Donghai" w:date="2021-02-11T10:17:00Z">
            <w:rPr/>
          </w:rPrChange>
        </w:rPr>
        <w:t>, 339-349 (2008).</w:t>
      </w:r>
    </w:p>
    <w:p w14:paraId="6DBB1C6F" w14:textId="77777777" w:rsidR="00757628" w:rsidRPr="00680C79" w:rsidRDefault="00757628" w:rsidP="00680C79">
      <w:pPr>
        <w:pStyle w:val="EndNoteBibliography"/>
        <w:spacing w:line="360" w:lineRule="auto"/>
        <w:ind w:left="720" w:hanging="720"/>
        <w:rPr>
          <w:sz w:val="24"/>
          <w:szCs w:val="24"/>
          <w:rPrChange w:id="1683" w:author="Wu Donghai" w:date="2021-02-11T10:17:00Z">
            <w:rPr/>
          </w:rPrChange>
        </w:rPr>
        <w:pPrChange w:id="1684" w:author="Wu Donghai" w:date="2021-02-11T10:19:00Z">
          <w:pPr>
            <w:pStyle w:val="EndNoteBibliography"/>
            <w:ind w:left="720" w:hanging="720"/>
          </w:pPr>
        </w:pPrChange>
      </w:pPr>
      <w:r w:rsidRPr="00680C79">
        <w:rPr>
          <w:sz w:val="24"/>
          <w:szCs w:val="24"/>
          <w:rPrChange w:id="1685" w:author="Wu Donghai" w:date="2021-02-11T10:17:00Z">
            <w:rPr/>
          </w:rPrChange>
        </w:rPr>
        <w:t>45. Hulley, G. C.</w:t>
      </w:r>
      <w:r w:rsidRPr="00680C79">
        <w:rPr>
          <w:i/>
          <w:sz w:val="24"/>
          <w:szCs w:val="24"/>
          <w:rPrChange w:id="1686" w:author="Wu Donghai" w:date="2021-02-11T10:17:00Z">
            <w:rPr>
              <w:i/>
            </w:rPr>
          </w:rPrChange>
        </w:rPr>
        <w:t xml:space="preserve"> et al.</w:t>
      </w:r>
      <w:r w:rsidRPr="00680C79">
        <w:rPr>
          <w:sz w:val="24"/>
          <w:szCs w:val="24"/>
          <w:rPrChange w:id="1687" w:author="Wu Donghai" w:date="2021-02-11T10:17:00Z">
            <w:rPr/>
          </w:rPrChange>
        </w:rPr>
        <w:t xml:space="preserve"> The ASTER Global Emissivity Dataset (ASTER GED): Mapping Earth's emissivity at 100 meter spatial scale. </w:t>
      </w:r>
      <w:r w:rsidRPr="00680C79">
        <w:rPr>
          <w:i/>
          <w:sz w:val="24"/>
          <w:szCs w:val="24"/>
          <w:rPrChange w:id="1688" w:author="Wu Donghai" w:date="2021-02-11T10:17:00Z">
            <w:rPr>
              <w:i/>
            </w:rPr>
          </w:rPrChange>
        </w:rPr>
        <w:t>Geophysical Research Letters</w:t>
      </w:r>
      <w:r w:rsidRPr="00680C79">
        <w:rPr>
          <w:sz w:val="24"/>
          <w:szCs w:val="24"/>
          <w:rPrChange w:id="1689" w:author="Wu Donghai" w:date="2021-02-11T10:17:00Z">
            <w:rPr/>
          </w:rPrChange>
        </w:rPr>
        <w:t xml:space="preserve"> </w:t>
      </w:r>
      <w:r w:rsidRPr="00680C79">
        <w:rPr>
          <w:b/>
          <w:sz w:val="24"/>
          <w:szCs w:val="24"/>
          <w:rPrChange w:id="1690" w:author="Wu Donghai" w:date="2021-02-11T10:17:00Z">
            <w:rPr>
              <w:b/>
            </w:rPr>
          </w:rPrChange>
        </w:rPr>
        <w:t>42</w:t>
      </w:r>
      <w:r w:rsidRPr="00680C79">
        <w:rPr>
          <w:sz w:val="24"/>
          <w:szCs w:val="24"/>
          <w:rPrChange w:id="1691" w:author="Wu Donghai" w:date="2021-02-11T10:17:00Z">
            <w:rPr/>
          </w:rPrChange>
        </w:rPr>
        <w:t>, 7966-7976 (2015).</w:t>
      </w:r>
    </w:p>
    <w:p w14:paraId="3E3EC456" w14:textId="77777777" w:rsidR="00757628" w:rsidRPr="00680C79" w:rsidRDefault="00757628" w:rsidP="00680C79">
      <w:pPr>
        <w:pStyle w:val="EndNoteBibliography"/>
        <w:spacing w:line="360" w:lineRule="auto"/>
        <w:ind w:left="720" w:hanging="720"/>
        <w:rPr>
          <w:sz w:val="24"/>
          <w:szCs w:val="24"/>
          <w:rPrChange w:id="1692" w:author="Wu Donghai" w:date="2021-02-11T10:17:00Z">
            <w:rPr/>
          </w:rPrChange>
        </w:rPr>
        <w:pPrChange w:id="1693" w:author="Wu Donghai" w:date="2021-02-11T10:19:00Z">
          <w:pPr>
            <w:pStyle w:val="EndNoteBibliography"/>
            <w:ind w:left="720" w:hanging="720"/>
          </w:pPr>
        </w:pPrChange>
      </w:pPr>
      <w:r w:rsidRPr="00680C79">
        <w:rPr>
          <w:sz w:val="24"/>
          <w:szCs w:val="24"/>
          <w:rPrChange w:id="1694" w:author="Wu Donghai" w:date="2021-02-11T10:17:00Z">
            <w:rPr/>
          </w:rPrChange>
        </w:rPr>
        <w:t>46. Malakar, N. K.</w:t>
      </w:r>
      <w:r w:rsidRPr="00680C79">
        <w:rPr>
          <w:i/>
          <w:sz w:val="24"/>
          <w:szCs w:val="24"/>
          <w:rPrChange w:id="1695" w:author="Wu Donghai" w:date="2021-02-11T10:17:00Z">
            <w:rPr>
              <w:i/>
            </w:rPr>
          </w:rPrChange>
        </w:rPr>
        <w:t xml:space="preserve"> et al.</w:t>
      </w:r>
      <w:r w:rsidRPr="00680C79">
        <w:rPr>
          <w:sz w:val="24"/>
          <w:szCs w:val="24"/>
          <w:rPrChange w:id="1696" w:author="Wu Donghai" w:date="2021-02-11T10:17:00Z">
            <w:rPr/>
          </w:rPrChange>
        </w:rPr>
        <w:t xml:space="preserve"> An operational land surface temperature product for Landsat thermal data: Methodology and validation. </w:t>
      </w:r>
      <w:r w:rsidRPr="00680C79">
        <w:rPr>
          <w:i/>
          <w:sz w:val="24"/>
          <w:szCs w:val="24"/>
          <w:rPrChange w:id="1697" w:author="Wu Donghai" w:date="2021-02-11T10:17:00Z">
            <w:rPr>
              <w:i/>
            </w:rPr>
          </w:rPrChange>
        </w:rPr>
        <w:t>IEEE Transactions on Geoscience and Remote Sensing</w:t>
      </w:r>
      <w:r w:rsidRPr="00680C79">
        <w:rPr>
          <w:sz w:val="24"/>
          <w:szCs w:val="24"/>
          <w:rPrChange w:id="1698" w:author="Wu Donghai" w:date="2021-02-11T10:17:00Z">
            <w:rPr/>
          </w:rPrChange>
        </w:rPr>
        <w:t xml:space="preserve"> </w:t>
      </w:r>
      <w:r w:rsidRPr="00680C79">
        <w:rPr>
          <w:b/>
          <w:sz w:val="24"/>
          <w:szCs w:val="24"/>
          <w:rPrChange w:id="1699" w:author="Wu Donghai" w:date="2021-02-11T10:17:00Z">
            <w:rPr>
              <w:b/>
            </w:rPr>
          </w:rPrChange>
        </w:rPr>
        <w:t>56</w:t>
      </w:r>
      <w:r w:rsidRPr="00680C79">
        <w:rPr>
          <w:sz w:val="24"/>
          <w:szCs w:val="24"/>
          <w:rPrChange w:id="1700" w:author="Wu Donghai" w:date="2021-02-11T10:17:00Z">
            <w:rPr/>
          </w:rPrChange>
        </w:rPr>
        <w:t>, 5717-5735 (2018).</w:t>
      </w:r>
    </w:p>
    <w:p w14:paraId="08FEF462" w14:textId="77777777" w:rsidR="00757628" w:rsidRPr="00680C79" w:rsidRDefault="00757628" w:rsidP="00680C79">
      <w:pPr>
        <w:pStyle w:val="EndNoteBibliography"/>
        <w:spacing w:line="360" w:lineRule="auto"/>
        <w:ind w:left="720" w:hanging="720"/>
        <w:rPr>
          <w:sz w:val="24"/>
          <w:szCs w:val="24"/>
          <w:rPrChange w:id="1701" w:author="Wu Donghai" w:date="2021-02-11T10:17:00Z">
            <w:rPr/>
          </w:rPrChange>
        </w:rPr>
        <w:pPrChange w:id="1702" w:author="Wu Donghai" w:date="2021-02-11T10:19:00Z">
          <w:pPr>
            <w:pStyle w:val="EndNoteBibliography"/>
            <w:ind w:left="720" w:hanging="720"/>
          </w:pPr>
        </w:pPrChange>
      </w:pPr>
      <w:r w:rsidRPr="00680C79">
        <w:rPr>
          <w:sz w:val="24"/>
          <w:szCs w:val="24"/>
          <w:rPrChange w:id="1703" w:author="Wu Donghai" w:date="2021-02-11T10:17:00Z">
            <w:rPr/>
          </w:rPrChange>
        </w:rPr>
        <w:t>47. Kalnay, E.</w:t>
      </w:r>
      <w:r w:rsidRPr="00680C79">
        <w:rPr>
          <w:i/>
          <w:sz w:val="24"/>
          <w:szCs w:val="24"/>
          <w:rPrChange w:id="1704" w:author="Wu Donghai" w:date="2021-02-11T10:17:00Z">
            <w:rPr>
              <w:i/>
            </w:rPr>
          </w:rPrChange>
        </w:rPr>
        <w:t xml:space="preserve"> et al.</w:t>
      </w:r>
      <w:r w:rsidRPr="00680C79">
        <w:rPr>
          <w:sz w:val="24"/>
          <w:szCs w:val="24"/>
          <w:rPrChange w:id="1705" w:author="Wu Donghai" w:date="2021-02-11T10:17:00Z">
            <w:rPr/>
          </w:rPrChange>
        </w:rPr>
        <w:t xml:space="preserve"> The NCEP/NCAR 40-year reanalysis project. </w:t>
      </w:r>
      <w:r w:rsidRPr="00680C79">
        <w:rPr>
          <w:i/>
          <w:sz w:val="24"/>
          <w:szCs w:val="24"/>
          <w:rPrChange w:id="1706" w:author="Wu Donghai" w:date="2021-02-11T10:17:00Z">
            <w:rPr>
              <w:i/>
            </w:rPr>
          </w:rPrChange>
        </w:rPr>
        <w:t>Bulletin of the American meteorological Society</w:t>
      </w:r>
      <w:r w:rsidRPr="00680C79">
        <w:rPr>
          <w:sz w:val="24"/>
          <w:szCs w:val="24"/>
          <w:rPrChange w:id="1707" w:author="Wu Donghai" w:date="2021-02-11T10:17:00Z">
            <w:rPr/>
          </w:rPrChange>
        </w:rPr>
        <w:t xml:space="preserve"> </w:t>
      </w:r>
      <w:r w:rsidRPr="00680C79">
        <w:rPr>
          <w:b/>
          <w:sz w:val="24"/>
          <w:szCs w:val="24"/>
          <w:rPrChange w:id="1708" w:author="Wu Donghai" w:date="2021-02-11T10:17:00Z">
            <w:rPr>
              <w:b/>
            </w:rPr>
          </w:rPrChange>
        </w:rPr>
        <w:t>77</w:t>
      </w:r>
      <w:r w:rsidRPr="00680C79">
        <w:rPr>
          <w:sz w:val="24"/>
          <w:szCs w:val="24"/>
          <w:rPrChange w:id="1709" w:author="Wu Donghai" w:date="2021-02-11T10:17:00Z">
            <w:rPr/>
          </w:rPrChange>
        </w:rPr>
        <w:t>, 437-472 (1996).</w:t>
      </w:r>
    </w:p>
    <w:p w14:paraId="37F1FE9C" w14:textId="77777777" w:rsidR="00757628" w:rsidRPr="00680C79" w:rsidRDefault="00757628" w:rsidP="00680C79">
      <w:pPr>
        <w:pStyle w:val="EndNoteBibliography"/>
        <w:spacing w:line="360" w:lineRule="auto"/>
        <w:ind w:left="720" w:hanging="720"/>
        <w:rPr>
          <w:sz w:val="24"/>
          <w:szCs w:val="24"/>
          <w:rPrChange w:id="1710" w:author="Wu Donghai" w:date="2021-02-11T10:17:00Z">
            <w:rPr/>
          </w:rPrChange>
        </w:rPr>
        <w:pPrChange w:id="1711" w:author="Wu Donghai" w:date="2021-02-11T10:19:00Z">
          <w:pPr>
            <w:pStyle w:val="EndNoteBibliography"/>
            <w:ind w:left="720" w:hanging="720"/>
          </w:pPr>
        </w:pPrChange>
      </w:pPr>
      <w:r w:rsidRPr="00680C79">
        <w:rPr>
          <w:sz w:val="24"/>
          <w:szCs w:val="24"/>
          <w:rPrChange w:id="1712" w:author="Wu Donghai" w:date="2021-02-11T10:17:00Z">
            <w:rPr/>
          </w:rPrChange>
        </w:rPr>
        <w:t xml:space="preserve">48. Liang, S. Narrowband to broadband conversions of land surface albedo I: Algorithms. </w:t>
      </w:r>
      <w:r w:rsidRPr="00680C79">
        <w:rPr>
          <w:i/>
          <w:sz w:val="24"/>
          <w:szCs w:val="24"/>
          <w:rPrChange w:id="1713" w:author="Wu Donghai" w:date="2021-02-11T10:17:00Z">
            <w:rPr>
              <w:i/>
            </w:rPr>
          </w:rPrChange>
        </w:rPr>
        <w:t>Remote sensing of environment</w:t>
      </w:r>
      <w:r w:rsidRPr="00680C79">
        <w:rPr>
          <w:sz w:val="24"/>
          <w:szCs w:val="24"/>
          <w:rPrChange w:id="1714" w:author="Wu Donghai" w:date="2021-02-11T10:17:00Z">
            <w:rPr/>
          </w:rPrChange>
        </w:rPr>
        <w:t xml:space="preserve"> </w:t>
      </w:r>
      <w:r w:rsidRPr="00680C79">
        <w:rPr>
          <w:b/>
          <w:sz w:val="24"/>
          <w:szCs w:val="24"/>
          <w:rPrChange w:id="1715" w:author="Wu Donghai" w:date="2021-02-11T10:17:00Z">
            <w:rPr>
              <w:b/>
            </w:rPr>
          </w:rPrChange>
        </w:rPr>
        <w:t>76</w:t>
      </w:r>
      <w:r w:rsidRPr="00680C79">
        <w:rPr>
          <w:sz w:val="24"/>
          <w:szCs w:val="24"/>
          <w:rPrChange w:id="1716" w:author="Wu Donghai" w:date="2021-02-11T10:17:00Z">
            <w:rPr/>
          </w:rPrChange>
        </w:rPr>
        <w:t>, 213-238 (2001).</w:t>
      </w:r>
    </w:p>
    <w:p w14:paraId="59C18A8D" w14:textId="77777777" w:rsidR="00757628" w:rsidRPr="00680C79" w:rsidRDefault="00757628" w:rsidP="00680C79">
      <w:pPr>
        <w:pStyle w:val="EndNoteBibliography"/>
        <w:spacing w:line="360" w:lineRule="auto"/>
        <w:ind w:left="720" w:hanging="720"/>
        <w:rPr>
          <w:sz w:val="24"/>
          <w:szCs w:val="24"/>
          <w:rPrChange w:id="1717" w:author="Wu Donghai" w:date="2021-02-11T10:17:00Z">
            <w:rPr/>
          </w:rPrChange>
        </w:rPr>
        <w:pPrChange w:id="1718" w:author="Wu Donghai" w:date="2021-02-11T10:19:00Z">
          <w:pPr>
            <w:pStyle w:val="EndNoteBibliography"/>
            <w:ind w:left="720" w:hanging="720"/>
          </w:pPr>
        </w:pPrChange>
      </w:pPr>
      <w:r w:rsidRPr="00680C79">
        <w:rPr>
          <w:sz w:val="24"/>
          <w:szCs w:val="24"/>
          <w:rPrChange w:id="1719" w:author="Wu Donghai" w:date="2021-02-11T10:17:00Z">
            <w:rPr/>
          </w:rPrChange>
        </w:rPr>
        <w:t xml:space="preserve">49. Mu, Q., Zhao, M. &amp; Running, S. W. Improvements to a MODIS global terrestrial evapotranspiration algorithm. </w:t>
      </w:r>
      <w:r w:rsidRPr="00680C79">
        <w:rPr>
          <w:i/>
          <w:sz w:val="24"/>
          <w:szCs w:val="24"/>
          <w:rPrChange w:id="1720" w:author="Wu Donghai" w:date="2021-02-11T10:17:00Z">
            <w:rPr>
              <w:i/>
            </w:rPr>
          </w:rPrChange>
        </w:rPr>
        <w:t>Remote sensing of environment</w:t>
      </w:r>
      <w:r w:rsidRPr="00680C79">
        <w:rPr>
          <w:sz w:val="24"/>
          <w:szCs w:val="24"/>
          <w:rPrChange w:id="1721" w:author="Wu Donghai" w:date="2021-02-11T10:17:00Z">
            <w:rPr/>
          </w:rPrChange>
        </w:rPr>
        <w:t xml:space="preserve"> </w:t>
      </w:r>
      <w:r w:rsidRPr="00680C79">
        <w:rPr>
          <w:b/>
          <w:sz w:val="24"/>
          <w:szCs w:val="24"/>
          <w:rPrChange w:id="1722" w:author="Wu Donghai" w:date="2021-02-11T10:17:00Z">
            <w:rPr>
              <w:b/>
            </w:rPr>
          </w:rPrChange>
        </w:rPr>
        <w:t>115</w:t>
      </w:r>
      <w:r w:rsidRPr="00680C79">
        <w:rPr>
          <w:sz w:val="24"/>
          <w:szCs w:val="24"/>
          <w:rPrChange w:id="1723" w:author="Wu Donghai" w:date="2021-02-11T10:17:00Z">
            <w:rPr/>
          </w:rPrChange>
        </w:rPr>
        <w:t>, 1781-1800 (2011).</w:t>
      </w:r>
    </w:p>
    <w:p w14:paraId="70ED21EE" w14:textId="77777777" w:rsidR="00757628" w:rsidRPr="00680C79" w:rsidRDefault="00757628" w:rsidP="00680C79">
      <w:pPr>
        <w:pStyle w:val="EndNoteBibliography"/>
        <w:spacing w:line="360" w:lineRule="auto"/>
        <w:ind w:left="720" w:hanging="720"/>
        <w:rPr>
          <w:sz w:val="24"/>
          <w:szCs w:val="24"/>
          <w:rPrChange w:id="1724" w:author="Wu Donghai" w:date="2021-02-11T10:17:00Z">
            <w:rPr/>
          </w:rPrChange>
        </w:rPr>
        <w:pPrChange w:id="1725" w:author="Wu Donghai" w:date="2021-02-11T10:19:00Z">
          <w:pPr>
            <w:pStyle w:val="EndNoteBibliography"/>
            <w:ind w:left="720" w:hanging="720"/>
          </w:pPr>
        </w:pPrChange>
      </w:pPr>
      <w:r w:rsidRPr="00680C79">
        <w:rPr>
          <w:sz w:val="24"/>
          <w:szCs w:val="24"/>
          <w:rPrChange w:id="1726" w:author="Wu Donghai" w:date="2021-02-11T10:17:00Z">
            <w:rPr/>
          </w:rPrChange>
        </w:rPr>
        <w:t xml:space="preserve">50. Monteith, J. L. in </w:t>
      </w:r>
      <w:r w:rsidRPr="00680C79">
        <w:rPr>
          <w:i/>
          <w:sz w:val="24"/>
          <w:szCs w:val="24"/>
          <w:rPrChange w:id="1727" w:author="Wu Donghai" w:date="2021-02-11T10:17:00Z">
            <w:rPr>
              <w:i/>
            </w:rPr>
          </w:rPrChange>
        </w:rPr>
        <w:t>Symposia of the society for experimental biology.</w:t>
      </w:r>
      <w:r w:rsidRPr="00680C79">
        <w:rPr>
          <w:sz w:val="24"/>
          <w:szCs w:val="24"/>
          <w:rPrChange w:id="1728" w:author="Wu Donghai" w:date="2021-02-11T10:17:00Z">
            <w:rPr/>
          </w:rPrChange>
        </w:rPr>
        <w:t xml:space="preserve">  205-234 (Cambridge University Press (CUP) Cambridge).</w:t>
      </w:r>
    </w:p>
    <w:p w14:paraId="543B9814" w14:textId="77777777" w:rsidR="00757628" w:rsidRPr="00680C79" w:rsidRDefault="00757628" w:rsidP="00680C79">
      <w:pPr>
        <w:pStyle w:val="EndNoteBibliography"/>
        <w:spacing w:line="360" w:lineRule="auto"/>
        <w:ind w:left="720" w:hanging="720"/>
        <w:rPr>
          <w:sz w:val="24"/>
          <w:szCs w:val="24"/>
          <w:rPrChange w:id="1729" w:author="Wu Donghai" w:date="2021-02-11T10:17:00Z">
            <w:rPr/>
          </w:rPrChange>
        </w:rPr>
        <w:pPrChange w:id="1730" w:author="Wu Donghai" w:date="2021-02-11T10:19:00Z">
          <w:pPr>
            <w:pStyle w:val="EndNoteBibliography"/>
            <w:ind w:left="720" w:hanging="720"/>
          </w:pPr>
        </w:pPrChange>
      </w:pPr>
      <w:r w:rsidRPr="00680C79">
        <w:rPr>
          <w:sz w:val="24"/>
          <w:szCs w:val="24"/>
          <w:rPrChange w:id="1731" w:author="Wu Donghai" w:date="2021-02-11T10:17:00Z">
            <w:rPr/>
          </w:rPrChange>
        </w:rPr>
        <w:t xml:space="preserve">51. O’Leary, D. P. Robust regression computation using iteratively reweighted least squares. </w:t>
      </w:r>
      <w:r w:rsidRPr="00680C79">
        <w:rPr>
          <w:i/>
          <w:sz w:val="24"/>
          <w:szCs w:val="24"/>
          <w:rPrChange w:id="1732" w:author="Wu Donghai" w:date="2021-02-11T10:17:00Z">
            <w:rPr>
              <w:i/>
            </w:rPr>
          </w:rPrChange>
        </w:rPr>
        <w:t>SIAM Journal on Matrix Analysis and Applications</w:t>
      </w:r>
      <w:r w:rsidRPr="00680C79">
        <w:rPr>
          <w:sz w:val="24"/>
          <w:szCs w:val="24"/>
          <w:rPrChange w:id="1733" w:author="Wu Donghai" w:date="2021-02-11T10:17:00Z">
            <w:rPr/>
          </w:rPrChange>
        </w:rPr>
        <w:t xml:space="preserve"> </w:t>
      </w:r>
      <w:r w:rsidRPr="00680C79">
        <w:rPr>
          <w:b/>
          <w:sz w:val="24"/>
          <w:szCs w:val="24"/>
          <w:rPrChange w:id="1734" w:author="Wu Donghai" w:date="2021-02-11T10:17:00Z">
            <w:rPr>
              <w:b/>
            </w:rPr>
          </w:rPrChange>
        </w:rPr>
        <w:t>11</w:t>
      </w:r>
      <w:r w:rsidRPr="00680C79">
        <w:rPr>
          <w:sz w:val="24"/>
          <w:szCs w:val="24"/>
          <w:rPrChange w:id="1735" w:author="Wu Donghai" w:date="2021-02-11T10:17:00Z">
            <w:rPr/>
          </w:rPrChange>
        </w:rPr>
        <w:t>, 466-480 (1990).</w:t>
      </w:r>
    </w:p>
    <w:p w14:paraId="0D461168" w14:textId="77777777" w:rsidR="00757628" w:rsidRPr="00680C79" w:rsidRDefault="00757628" w:rsidP="00680C79">
      <w:pPr>
        <w:pStyle w:val="EndNoteBibliography"/>
        <w:spacing w:line="360" w:lineRule="auto"/>
        <w:ind w:left="720" w:hanging="720"/>
        <w:rPr>
          <w:sz w:val="24"/>
          <w:szCs w:val="24"/>
          <w:rPrChange w:id="1736" w:author="Wu Donghai" w:date="2021-02-11T10:17:00Z">
            <w:rPr/>
          </w:rPrChange>
        </w:rPr>
        <w:pPrChange w:id="1737" w:author="Wu Donghai" w:date="2021-02-11T10:19:00Z">
          <w:pPr>
            <w:pStyle w:val="EndNoteBibliography"/>
            <w:ind w:left="720" w:hanging="720"/>
          </w:pPr>
        </w:pPrChange>
      </w:pPr>
      <w:r w:rsidRPr="00680C79">
        <w:rPr>
          <w:sz w:val="24"/>
          <w:szCs w:val="24"/>
          <w:rPrChange w:id="1738" w:author="Wu Donghai" w:date="2021-02-11T10:17:00Z">
            <w:rPr/>
          </w:rPrChange>
        </w:rPr>
        <w:t>52. Zhang, M.</w:t>
      </w:r>
      <w:r w:rsidRPr="00680C79">
        <w:rPr>
          <w:i/>
          <w:sz w:val="24"/>
          <w:szCs w:val="24"/>
          <w:rPrChange w:id="1739" w:author="Wu Donghai" w:date="2021-02-11T10:17:00Z">
            <w:rPr>
              <w:i/>
            </w:rPr>
          </w:rPrChange>
        </w:rPr>
        <w:t xml:space="preserve"> et al.</w:t>
      </w:r>
      <w:r w:rsidRPr="00680C79">
        <w:rPr>
          <w:sz w:val="24"/>
          <w:szCs w:val="24"/>
          <w:rPrChange w:id="1740" w:author="Wu Donghai" w:date="2021-02-11T10:17:00Z">
            <w:rPr/>
          </w:rPrChange>
        </w:rPr>
        <w:t xml:space="preserve"> Response of surface air temperature to small-scale land clearing across latitudes. </w:t>
      </w:r>
      <w:r w:rsidRPr="00680C79">
        <w:rPr>
          <w:i/>
          <w:sz w:val="24"/>
          <w:szCs w:val="24"/>
          <w:rPrChange w:id="1741" w:author="Wu Donghai" w:date="2021-02-11T10:17:00Z">
            <w:rPr>
              <w:i/>
            </w:rPr>
          </w:rPrChange>
        </w:rPr>
        <w:t>Environmental Research Letters</w:t>
      </w:r>
      <w:r w:rsidRPr="00680C79">
        <w:rPr>
          <w:sz w:val="24"/>
          <w:szCs w:val="24"/>
          <w:rPrChange w:id="1742" w:author="Wu Donghai" w:date="2021-02-11T10:17:00Z">
            <w:rPr/>
          </w:rPrChange>
        </w:rPr>
        <w:t xml:space="preserve"> </w:t>
      </w:r>
      <w:r w:rsidRPr="00680C79">
        <w:rPr>
          <w:b/>
          <w:sz w:val="24"/>
          <w:szCs w:val="24"/>
          <w:rPrChange w:id="1743" w:author="Wu Donghai" w:date="2021-02-11T10:17:00Z">
            <w:rPr>
              <w:b/>
            </w:rPr>
          </w:rPrChange>
        </w:rPr>
        <w:t>9</w:t>
      </w:r>
      <w:r w:rsidRPr="00680C79">
        <w:rPr>
          <w:sz w:val="24"/>
          <w:szCs w:val="24"/>
          <w:rPrChange w:id="1744" w:author="Wu Donghai" w:date="2021-02-11T10:17:00Z">
            <w:rPr/>
          </w:rPrChange>
        </w:rPr>
        <w:t>, 034002 (2014).</w:t>
      </w:r>
    </w:p>
    <w:p w14:paraId="541689F6" w14:textId="77777777" w:rsidR="00757628" w:rsidRPr="00680C79" w:rsidRDefault="00757628" w:rsidP="00680C79">
      <w:pPr>
        <w:pStyle w:val="EndNoteBibliography"/>
        <w:spacing w:line="360" w:lineRule="auto"/>
        <w:ind w:left="720" w:hanging="720"/>
        <w:rPr>
          <w:sz w:val="24"/>
          <w:szCs w:val="24"/>
          <w:rPrChange w:id="1745" w:author="Wu Donghai" w:date="2021-02-11T10:17:00Z">
            <w:rPr/>
          </w:rPrChange>
        </w:rPr>
        <w:pPrChange w:id="1746" w:author="Wu Donghai" w:date="2021-02-11T10:19:00Z">
          <w:pPr>
            <w:pStyle w:val="EndNoteBibliography"/>
            <w:ind w:left="720" w:hanging="720"/>
          </w:pPr>
        </w:pPrChange>
      </w:pPr>
      <w:r w:rsidRPr="00680C79">
        <w:rPr>
          <w:sz w:val="24"/>
          <w:szCs w:val="24"/>
          <w:rPrChange w:id="1747" w:author="Wu Donghai" w:date="2021-02-11T10:17:00Z">
            <w:rPr/>
          </w:rPrChange>
        </w:rPr>
        <w:t xml:space="preserve">53. Taha, H., Akbari, H., Rosenfeld, A. &amp; Huang, J. Residential cooling loads and the urban heat island—the effects of albedo. </w:t>
      </w:r>
      <w:r w:rsidRPr="00680C79">
        <w:rPr>
          <w:i/>
          <w:sz w:val="24"/>
          <w:szCs w:val="24"/>
          <w:rPrChange w:id="1748" w:author="Wu Donghai" w:date="2021-02-11T10:17:00Z">
            <w:rPr>
              <w:i/>
            </w:rPr>
          </w:rPrChange>
        </w:rPr>
        <w:t>Building and environment</w:t>
      </w:r>
      <w:r w:rsidRPr="00680C79">
        <w:rPr>
          <w:sz w:val="24"/>
          <w:szCs w:val="24"/>
          <w:rPrChange w:id="1749" w:author="Wu Donghai" w:date="2021-02-11T10:17:00Z">
            <w:rPr/>
          </w:rPrChange>
        </w:rPr>
        <w:t xml:space="preserve"> </w:t>
      </w:r>
      <w:r w:rsidRPr="00680C79">
        <w:rPr>
          <w:b/>
          <w:sz w:val="24"/>
          <w:szCs w:val="24"/>
          <w:rPrChange w:id="1750" w:author="Wu Donghai" w:date="2021-02-11T10:17:00Z">
            <w:rPr>
              <w:b/>
            </w:rPr>
          </w:rPrChange>
        </w:rPr>
        <w:t>23</w:t>
      </w:r>
      <w:r w:rsidRPr="00680C79">
        <w:rPr>
          <w:sz w:val="24"/>
          <w:szCs w:val="24"/>
          <w:rPrChange w:id="1751" w:author="Wu Donghai" w:date="2021-02-11T10:17:00Z">
            <w:rPr/>
          </w:rPrChange>
        </w:rPr>
        <w:t>, 271-283 (1988).</w:t>
      </w:r>
    </w:p>
    <w:p w14:paraId="7FB791A2" w14:textId="77777777" w:rsidR="00757628" w:rsidRPr="00680C79" w:rsidRDefault="00757628" w:rsidP="00680C79">
      <w:pPr>
        <w:pStyle w:val="EndNoteBibliography"/>
        <w:spacing w:line="360" w:lineRule="auto"/>
        <w:ind w:left="720" w:hanging="720"/>
        <w:rPr>
          <w:sz w:val="24"/>
          <w:szCs w:val="24"/>
          <w:rPrChange w:id="1752" w:author="Wu Donghai" w:date="2021-02-11T10:17:00Z">
            <w:rPr/>
          </w:rPrChange>
        </w:rPr>
        <w:pPrChange w:id="1753" w:author="Wu Donghai" w:date="2021-02-11T10:19:00Z">
          <w:pPr>
            <w:pStyle w:val="EndNoteBibliography"/>
            <w:ind w:left="720" w:hanging="720"/>
          </w:pPr>
        </w:pPrChange>
      </w:pPr>
      <w:r w:rsidRPr="00680C79">
        <w:rPr>
          <w:sz w:val="24"/>
          <w:szCs w:val="24"/>
          <w:rPrChange w:id="1754" w:author="Wu Donghai" w:date="2021-02-11T10:17:00Z">
            <w:rPr/>
          </w:rPrChange>
        </w:rPr>
        <w:t>54. Zeng, Z.</w:t>
      </w:r>
      <w:r w:rsidRPr="00680C79">
        <w:rPr>
          <w:i/>
          <w:sz w:val="24"/>
          <w:szCs w:val="24"/>
          <w:rPrChange w:id="1755" w:author="Wu Donghai" w:date="2021-02-11T10:17:00Z">
            <w:rPr>
              <w:i/>
            </w:rPr>
          </w:rPrChange>
        </w:rPr>
        <w:t xml:space="preserve"> et al.</w:t>
      </w:r>
      <w:r w:rsidRPr="00680C79">
        <w:rPr>
          <w:sz w:val="24"/>
          <w:szCs w:val="24"/>
          <w:rPrChange w:id="1756" w:author="Wu Donghai" w:date="2021-02-11T10:17:00Z">
            <w:rPr/>
          </w:rPrChange>
        </w:rPr>
        <w:t xml:space="preserve"> Climate mitigation from vegetation biophysical feedbacks during the past three decades. </w:t>
      </w:r>
      <w:r w:rsidRPr="00680C79">
        <w:rPr>
          <w:i/>
          <w:sz w:val="24"/>
          <w:szCs w:val="24"/>
          <w:rPrChange w:id="1757" w:author="Wu Donghai" w:date="2021-02-11T10:17:00Z">
            <w:rPr>
              <w:i/>
            </w:rPr>
          </w:rPrChange>
        </w:rPr>
        <w:t>Nature Climate Change</w:t>
      </w:r>
      <w:r w:rsidRPr="00680C79">
        <w:rPr>
          <w:sz w:val="24"/>
          <w:szCs w:val="24"/>
          <w:rPrChange w:id="1758" w:author="Wu Donghai" w:date="2021-02-11T10:17:00Z">
            <w:rPr/>
          </w:rPrChange>
        </w:rPr>
        <w:t xml:space="preserve"> </w:t>
      </w:r>
      <w:r w:rsidRPr="00680C79">
        <w:rPr>
          <w:b/>
          <w:sz w:val="24"/>
          <w:szCs w:val="24"/>
          <w:rPrChange w:id="1759" w:author="Wu Donghai" w:date="2021-02-11T10:17:00Z">
            <w:rPr>
              <w:b/>
            </w:rPr>
          </w:rPrChange>
        </w:rPr>
        <w:t>7</w:t>
      </w:r>
      <w:r w:rsidRPr="00680C79">
        <w:rPr>
          <w:sz w:val="24"/>
          <w:szCs w:val="24"/>
          <w:rPrChange w:id="1760" w:author="Wu Donghai" w:date="2021-02-11T10:17:00Z">
            <w:rPr/>
          </w:rPrChange>
        </w:rPr>
        <w:t>, 432-436 (2017).</w:t>
      </w:r>
    </w:p>
    <w:p w14:paraId="405AE9F0" w14:textId="77777777" w:rsidR="00757628" w:rsidRPr="00680C79" w:rsidRDefault="00757628" w:rsidP="00680C79">
      <w:pPr>
        <w:spacing w:line="360" w:lineRule="auto"/>
        <w:rPr>
          <w:rFonts w:cs="Times New Roman"/>
          <w:sz w:val="24"/>
          <w:szCs w:val="24"/>
          <w:rPrChange w:id="1761" w:author="Wu Donghai" w:date="2021-02-11T10:17:00Z">
            <w:rPr>
              <w:rFonts w:cs="Times New Roman"/>
            </w:rPr>
          </w:rPrChange>
        </w:rPr>
        <w:pPrChange w:id="1762" w:author="Wu Donghai" w:date="2021-02-11T10:19:00Z">
          <w:pPr>
            <w:jc w:val="left"/>
          </w:pPr>
        </w:pPrChange>
      </w:pPr>
    </w:p>
    <w:p w14:paraId="7ACD8037" w14:textId="77777777" w:rsidR="0073040E" w:rsidRPr="00680C79" w:rsidRDefault="0073040E" w:rsidP="00680C79">
      <w:pPr>
        <w:spacing w:line="360" w:lineRule="auto"/>
        <w:rPr>
          <w:sz w:val="24"/>
          <w:szCs w:val="24"/>
          <w:rPrChange w:id="1763" w:author="Wu Donghai" w:date="2021-02-11T10:17:00Z">
            <w:rPr/>
          </w:rPrChange>
        </w:rPr>
        <w:pPrChange w:id="1764" w:author="Wu Donghai" w:date="2021-02-11T10:19:00Z">
          <w:pPr/>
        </w:pPrChange>
      </w:pPr>
    </w:p>
    <w:sectPr w:rsidR="0073040E" w:rsidRPr="00680C79" w:rsidSect="00680C79">
      <w:pgSz w:w="11906" w:h="16838"/>
      <w:pgMar w:top="1440" w:right="1440" w:bottom="1440" w:left="1440" w:header="851" w:footer="992" w:gutter="0"/>
      <w:cols w:space="425"/>
      <w:docGrid w:type="lines" w:linePitch="312"/>
      <w:sectPrChange w:id="1765" w:author="Wu Donghai" w:date="2021-02-11T10:17:00Z">
        <w:sectPr w:rsidR="0073040E" w:rsidRPr="00680C79" w:rsidSect="00680C79">
          <w:pgMar w:top="1440" w:right="1800" w:bottom="1440" w:left="1800" w:header="851" w:footer="992" w:gutter="0"/>
        </w:sectPr>
      </w:sectPrChang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u Donghai">
    <w15:presenceInfo w15:providerId="Windows Live" w15:userId="4cf8be33b205b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7"/>
  <w:bordersDoNotSurroundHeader/>
  <w:bordersDoNotSurroundFooter/>
  <w:proofState w:spelling="clean" w:grammar="clean"/>
  <w:trackRevisions/>
  <w:defaultTabStop w:val="420"/>
  <w:drawingGridHorizontalSpacing w:val="10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c2NDY1NTcxNjWzNDdU0lEKTi0uzszPAykwrAUAc/d4diwAAAA="/>
    <w:docVar w:name="EN.InstantFormat" w:val="&lt;ENInstantFormat&gt;&lt;Enabled&gt;1&lt;/Enabled&gt;&lt;ScanUnformatted&gt;1&lt;/ScanUnformatted&gt;&lt;ScanChanges&gt;1&lt;/ScanChanges&gt;&lt;Suspended&gt;1&lt;/Suspended&gt;&lt;/ENInstantFormat&gt;"/>
  </w:docVars>
  <w:rsids>
    <w:rsidRoot w:val="00757628"/>
    <w:rsid w:val="000A1BBA"/>
    <w:rsid w:val="00162CB8"/>
    <w:rsid w:val="001D4045"/>
    <w:rsid w:val="0039653E"/>
    <w:rsid w:val="00680C79"/>
    <w:rsid w:val="0073040E"/>
    <w:rsid w:val="00757628"/>
    <w:rsid w:val="00803D76"/>
    <w:rsid w:val="008329A6"/>
    <w:rsid w:val="008942DE"/>
    <w:rsid w:val="009E54C1"/>
    <w:rsid w:val="00AC1895"/>
    <w:rsid w:val="00BD7392"/>
    <w:rsid w:val="00FF4F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D273B"/>
  <w15:chartTrackingRefBased/>
  <w15:docId w15:val="{A180F544-83AE-45FA-B01F-447A5E29E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628"/>
    <w:pPr>
      <w:widowControl w:val="0"/>
      <w:jc w:val="both"/>
    </w:pPr>
    <w:rPr>
      <w:rFonts w:ascii="Times New Roman" w:hAnsi="Times New Roman"/>
      <w:sz w:val="20"/>
    </w:rPr>
  </w:style>
  <w:style w:type="paragraph" w:styleId="Heading1">
    <w:name w:val="heading 1"/>
    <w:basedOn w:val="Normal"/>
    <w:next w:val="Normal"/>
    <w:link w:val="Heading1Char"/>
    <w:uiPriority w:val="9"/>
    <w:qFormat/>
    <w:rsid w:val="00757628"/>
    <w:pPr>
      <w:keepNext/>
      <w:keepLines/>
      <w:spacing w:before="24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757628"/>
    <w:pPr>
      <w:keepNext/>
      <w:keepLines/>
      <w:spacing w:before="4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762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757628"/>
    <w:rPr>
      <w:rFonts w:ascii="Times New Roman" w:eastAsiaTheme="majorEastAsia" w:hAnsi="Times New Roman" w:cstheme="majorBidi"/>
      <w:b/>
      <w:sz w:val="20"/>
      <w:szCs w:val="26"/>
    </w:rPr>
  </w:style>
  <w:style w:type="paragraph" w:styleId="Title">
    <w:name w:val="Title"/>
    <w:basedOn w:val="Normal"/>
    <w:next w:val="Normal"/>
    <w:link w:val="TitleChar"/>
    <w:uiPriority w:val="10"/>
    <w:qFormat/>
    <w:rsid w:val="0075762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7628"/>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757628"/>
    <w:rPr>
      <w:sz w:val="21"/>
      <w:szCs w:val="21"/>
    </w:rPr>
  </w:style>
  <w:style w:type="paragraph" w:styleId="CommentText">
    <w:name w:val="annotation text"/>
    <w:basedOn w:val="Normal"/>
    <w:link w:val="CommentTextChar"/>
    <w:uiPriority w:val="99"/>
    <w:semiHidden/>
    <w:unhideWhenUsed/>
    <w:rsid w:val="00757628"/>
    <w:pPr>
      <w:jc w:val="left"/>
    </w:pPr>
  </w:style>
  <w:style w:type="character" w:customStyle="1" w:styleId="CommentTextChar">
    <w:name w:val="Comment Text Char"/>
    <w:basedOn w:val="DefaultParagraphFont"/>
    <w:link w:val="CommentText"/>
    <w:uiPriority w:val="99"/>
    <w:semiHidden/>
    <w:rsid w:val="00757628"/>
    <w:rPr>
      <w:rFonts w:ascii="Times New Roman" w:hAnsi="Times New Roman"/>
      <w:sz w:val="20"/>
    </w:rPr>
  </w:style>
  <w:style w:type="paragraph" w:styleId="CommentSubject">
    <w:name w:val="annotation subject"/>
    <w:basedOn w:val="CommentText"/>
    <w:next w:val="CommentText"/>
    <w:link w:val="CommentSubjectChar"/>
    <w:uiPriority w:val="99"/>
    <w:semiHidden/>
    <w:unhideWhenUsed/>
    <w:rsid w:val="00757628"/>
    <w:rPr>
      <w:b/>
      <w:bCs/>
    </w:rPr>
  </w:style>
  <w:style w:type="character" w:customStyle="1" w:styleId="CommentSubjectChar">
    <w:name w:val="Comment Subject Char"/>
    <w:basedOn w:val="CommentTextChar"/>
    <w:link w:val="CommentSubject"/>
    <w:uiPriority w:val="99"/>
    <w:semiHidden/>
    <w:rsid w:val="00757628"/>
    <w:rPr>
      <w:rFonts w:ascii="Times New Roman" w:hAnsi="Times New Roman"/>
      <w:b/>
      <w:bCs/>
      <w:sz w:val="20"/>
    </w:rPr>
  </w:style>
  <w:style w:type="paragraph" w:styleId="BalloonText">
    <w:name w:val="Balloon Text"/>
    <w:basedOn w:val="Normal"/>
    <w:link w:val="BalloonTextChar"/>
    <w:uiPriority w:val="99"/>
    <w:semiHidden/>
    <w:unhideWhenUsed/>
    <w:rsid w:val="0075762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7628"/>
    <w:rPr>
      <w:rFonts w:ascii="Segoe UI" w:hAnsi="Segoe UI" w:cs="Segoe UI"/>
      <w:sz w:val="18"/>
      <w:szCs w:val="18"/>
    </w:rPr>
  </w:style>
  <w:style w:type="paragraph" w:customStyle="1" w:styleId="EndNoteBibliographyTitle">
    <w:name w:val="EndNote Bibliography Title"/>
    <w:basedOn w:val="Normal"/>
    <w:link w:val="EndNoteBibliographyTitleChar"/>
    <w:rsid w:val="00757628"/>
    <w:pPr>
      <w:jc w:val="center"/>
    </w:pPr>
    <w:rPr>
      <w:rFonts w:cs="Times New Roman"/>
      <w:noProof/>
    </w:rPr>
  </w:style>
  <w:style w:type="character" w:customStyle="1" w:styleId="EndNoteBibliographyTitleChar">
    <w:name w:val="EndNote Bibliography Title Char"/>
    <w:basedOn w:val="DefaultParagraphFont"/>
    <w:link w:val="EndNoteBibliographyTitle"/>
    <w:rsid w:val="00757628"/>
    <w:rPr>
      <w:rFonts w:ascii="Times New Roman" w:hAnsi="Times New Roman" w:cs="Times New Roman"/>
      <w:noProof/>
      <w:sz w:val="20"/>
    </w:rPr>
  </w:style>
  <w:style w:type="paragraph" w:customStyle="1" w:styleId="EndNoteBibliography">
    <w:name w:val="EndNote Bibliography"/>
    <w:basedOn w:val="Normal"/>
    <w:link w:val="EndNoteBibliographyChar"/>
    <w:rsid w:val="00757628"/>
    <w:rPr>
      <w:rFonts w:cs="Times New Roman"/>
      <w:noProof/>
    </w:rPr>
  </w:style>
  <w:style w:type="character" w:customStyle="1" w:styleId="EndNoteBibliographyChar">
    <w:name w:val="EndNote Bibliography Char"/>
    <w:basedOn w:val="DefaultParagraphFont"/>
    <w:link w:val="EndNoteBibliography"/>
    <w:rsid w:val="00757628"/>
    <w:rPr>
      <w:rFonts w:ascii="Times New Roman" w:hAnsi="Times New Roman" w:cs="Times New Roman"/>
      <w:noProof/>
      <w:sz w:val="20"/>
    </w:rPr>
  </w:style>
  <w:style w:type="character" w:styleId="Hyperlink">
    <w:name w:val="Hyperlink"/>
    <w:basedOn w:val="DefaultParagraphFont"/>
    <w:uiPriority w:val="99"/>
    <w:unhideWhenUsed/>
    <w:rsid w:val="00757628"/>
    <w:rPr>
      <w:color w:val="0563C1" w:themeColor="hyperlink"/>
      <w:u w:val="single"/>
    </w:rPr>
  </w:style>
  <w:style w:type="paragraph" w:customStyle="1" w:styleId="a">
    <w:name w:val="公式"/>
    <w:basedOn w:val="Normal"/>
    <w:next w:val="Normal"/>
    <w:qFormat/>
    <w:rsid w:val="00757628"/>
    <w:pPr>
      <w:tabs>
        <w:tab w:val="center" w:pos="4156"/>
        <w:tab w:val="right" w:pos="10110"/>
      </w:tabs>
      <w:spacing w:beforeLines="50" w:before="50" w:afterLines="50" w:after="50" w:line="480" w:lineRule="auto"/>
      <w:ind w:firstLineChars="200" w:firstLine="200"/>
    </w:pPr>
    <w:rPr>
      <w:rFonts w:eastAsiaTheme="majorEastAsia" w:cs="Times New Roman"/>
      <w:sz w:val="22"/>
    </w:rPr>
  </w:style>
  <w:style w:type="character" w:styleId="PlaceholderText">
    <w:name w:val="Placeholder Text"/>
    <w:basedOn w:val="DefaultParagraphFont"/>
    <w:uiPriority w:val="99"/>
    <w:semiHidden/>
    <w:rsid w:val="007576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9861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19</Pages>
  <Words>5932</Words>
  <Characters>33819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Wu Donghai</cp:lastModifiedBy>
  <cp:revision>3</cp:revision>
  <dcterms:created xsi:type="dcterms:W3CDTF">2021-02-09T03:05:00Z</dcterms:created>
  <dcterms:modified xsi:type="dcterms:W3CDTF">2021-02-11T17:13:00Z</dcterms:modified>
</cp:coreProperties>
</file>